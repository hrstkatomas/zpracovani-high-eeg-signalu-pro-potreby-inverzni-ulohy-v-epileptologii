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CBE35B7" w14:textId="77777777" w:rsidR="00756618" w:rsidRPr="00756618" w:rsidRDefault="00756618" w:rsidP="00756618">
      <w:pPr>
        <w:pStyle w:val="Nadpis2"/>
        <w:rPr>
          <w:rFonts w:asciiTheme="minorHAnsi" w:hAnsiTheme="minorHAnsi"/>
        </w:rPr>
      </w:pPr>
      <w:r w:rsidRPr="00756618">
        <w:rPr>
          <w:rFonts w:asciiTheme="minorHAnsi" w:hAnsiTheme="minorHAnsi"/>
        </w:rPr>
        <w:t>Abstrakt</w:t>
      </w:r>
    </w:p>
    <w:p w14:paraId="381F94E2" w14:textId="77777777" w:rsidR="00756618" w:rsidRPr="00756618" w:rsidRDefault="00756618" w:rsidP="00756618">
      <w:pPr>
        <w:rPr>
          <w:szCs w:val="21"/>
        </w:rPr>
      </w:pPr>
      <w:r w:rsidRPr="00756618">
        <w:rPr>
          <w:szCs w:val="21"/>
        </w:rPr>
        <w:t>Elektroencefalografie je důležitým nástrojem ke studiu záznamů elektrické aktivity mozku, avšak většina aplikací EEG nevytěží ze záznamu všechny informace, zejména polohu zdroje aktivity v mozku. Nalezení ložisek mozkové aktivity lze dosáhnout výpočtem takzvané inverzní úlohy. Tyto metody je možné využít například k lokalizaci epileptogenní zóny, která je zodpovědná za vyvolávání spontánních záchvatů epileptických pacientů. Chirurgické odstranění epileptogenní zóny je jedním z možných způsobů léčby epilepsie, tato léčba může pomoci pacientům s farmakorezistentní formou epilepsie u které nezabírá léčba antiepileptiky.</w:t>
      </w:r>
    </w:p>
    <w:p w14:paraId="2E9F6F0E" w14:textId="77777777" w:rsidR="00756618" w:rsidRPr="00756618" w:rsidRDefault="00756618" w:rsidP="00756618">
      <w:pPr>
        <w:rPr>
          <w:szCs w:val="21"/>
        </w:rPr>
      </w:pPr>
      <w:r w:rsidRPr="00756618">
        <w:rPr>
          <w:szCs w:val="21"/>
        </w:rPr>
        <w:t>Tato práce se zabývá teorií a problematikou algoritmů inverzních úloh, konkrétně podmínkami pro záznam elektroencefalogramů a měření pozic elektrod na skalpu, přímými úlohami, dostupnými modely hlavy a mozku, vybranými algoritmy inverzní úlohy a interpretací jejich výsledků. Získané znalosti jsou aplikovány při potřebných úpravách high density EEG záznamu a následné aplikaci algoritmů inverzních úloh SPM</w:t>
      </w:r>
      <w:r w:rsidR="00BA16E8">
        <w:rPr>
          <w:szCs w:val="21"/>
        </w:rPr>
        <w:t>12</w:t>
      </w:r>
      <w:r w:rsidRPr="00756618">
        <w:rPr>
          <w:szCs w:val="21"/>
        </w:rPr>
        <w:t xml:space="preserve"> toolboxu</w:t>
      </w:r>
      <w:ins w:id="0" w:author="Radek Janča" w:date="2016-05-20T13:13:00Z">
        <w:r w:rsidR="009A203D">
          <w:rPr>
            <w:szCs w:val="21"/>
          </w:rPr>
          <w:t xml:space="preserve"> prostředí MATLAB</w:t>
        </w:r>
      </w:ins>
      <w:r w:rsidRPr="00756618">
        <w:rPr>
          <w:szCs w:val="21"/>
        </w:rPr>
        <w:t>. Práce porovnává správnost výsledků jednotlivých algoritmů inverzních úloh řešených nad uměle vygenerovanými daty, u kterých je známá pozice zdroje pozorovaných EEG signálů. V poslední fázi jsou získané poznatky využity v praxi, algoritmy jsou použity k nalezení zdrojů mozkové aktivity u reálných pac</w:t>
      </w:r>
      <w:r w:rsidR="007B0BAB">
        <w:rPr>
          <w:szCs w:val="21"/>
        </w:rPr>
        <w:t xml:space="preserve">ientů, jsou vyhodnocena ložiska </w:t>
      </w:r>
      <w:r w:rsidRPr="00756618">
        <w:rPr>
          <w:szCs w:val="21"/>
        </w:rPr>
        <w:t xml:space="preserve">somatosenzorických evokovaných potenciálů (SEP) ale i ložiska zdrojů epileptické aktivity. Data byla naměřena na pacientech </w:t>
      </w:r>
      <w:ins w:id="1" w:author="Radek Janča" w:date="2016-05-20T13:14:00Z">
        <w:r w:rsidR="009A203D">
          <w:rPr>
            <w:szCs w:val="21"/>
          </w:rPr>
          <w:t xml:space="preserve">oddělení neurologických klinik </w:t>
        </w:r>
      </w:ins>
      <w:r w:rsidRPr="00756618">
        <w:rPr>
          <w:szCs w:val="21"/>
        </w:rPr>
        <w:t xml:space="preserve">nemocnice Motol pomocí high density systému o 256 elektrodách. </w:t>
      </w:r>
    </w:p>
    <w:p w14:paraId="35743478" w14:textId="77777777" w:rsidR="009A203D" w:rsidRDefault="00756618" w:rsidP="00756618">
      <w:pPr>
        <w:rPr>
          <w:ins w:id="2" w:author="Radek Janča" w:date="2016-05-20T13:19:00Z"/>
          <w:szCs w:val="21"/>
        </w:rPr>
      </w:pPr>
      <w:commentRangeStart w:id="3"/>
      <w:r w:rsidRPr="00756618">
        <w:rPr>
          <w:szCs w:val="21"/>
        </w:rPr>
        <w:t xml:space="preserve">Zvolenou problematiku řeším </w:t>
      </w:r>
      <w:commentRangeEnd w:id="3"/>
      <w:r w:rsidR="009A203D">
        <w:rPr>
          <w:rStyle w:val="Odkaznakoment"/>
        </w:rPr>
        <w:commentReference w:id="3"/>
      </w:r>
      <w:r w:rsidRPr="00756618">
        <w:rPr>
          <w:szCs w:val="21"/>
        </w:rPr>
        <w:t>pomocí vhodného předzpracování</w:t>
      </w:r>
      <w:r w:rsidR="007B0BAB">
        <w:rPr>
          <w:szCs w:val="21"/>
        </w:rPr>
        <w:t>,</w:t>
      </w:r>
      <w:r w:rsidRPr="00756618">
        <w:rPr>
          <w:szCs w:val="21"/>
        </w:rPr>
        <w:t xml:space="preserve"> redukce a průměrování dat, specifikace přímé úlohy založené na modelu hlavy (odvozený z MRI snímků pacienta) a využitím </w:t>
      </w:r>
      <w:r w:rsidR="00BA16E8">
        <w:rPr>
          <w:szCs w:val="21"/>
        </w:rPr>
        <w:t>SPM12</w:t>
      </w:r>
      <w:r w:rsidRPr="00756618">
        <w:rPr>
          <w:szCs w:val="21"/>
        </w:rPr>
        <w:t xml:space="preserve"> toolboxu a v něm naimplementovaných algoritmů inverzních úloh MN (minimal norm), LORETA, MSP (multiple sparse priors) a EBB (empirical bayes beamformer). Výsledky lokalizace je možné zobrazit do </w:t>
      </w:r>
      <w:ins w:id="4" w:author="Radek Janča" w:date="2016-05-20T13:16:00Z">
        <w:r w:rsidR="009A203D">
          <w:rPr>
            <w:szCs w:val="21"/>
          </w:rPr>
          <w:t xml:space="preserve">tzv. </w:t>
        </w:r>
      </w:ins>
      <w:r w:rsidRPr="00756618">
        <w:rPr>
          <w:szCs w:val="21"/>
        </w:rPr>
        <w:t xml:space="preserve">skleněného mozku, nebo přímo do MRI snímků, je dokonce možné využít virtuální elektrody a zobrazit </w:t>
      </w:r>
      <w:r w:rsidR="007B0BAB">
        <w:rPr>
          <w:szCs w:val="21"/>
        </w:rPr>
        <w:t>elektrickou aktivitu</w:t>
      </w:r>
      <w:r w:rsidRPr="00756618">
        <w:rPr>
          <w:szCs w:val="21"/>
        </w:rPr>
        <w:t xml:space="preserve"> kdekoliv v mozku.</w:t>
      </w:r>
      <w:ins w:id="5" w:author="Radek Janča" w:date="2016-05-20T13:19:00Z">
        <w:r w:rsidR="009A203D">
          <w:rPr>
            <w:szCs w:val="21"/>
          </w:rPr>
          <w:t xml:space="preserve"> </w:t>
        </w:r>
      </w:ins>
    </w:p>
    <w:p w14:paraId="460DA4E7" w14:textId="77777777" w:rsidR="00756618" w:rsidRPr="00756618" w:rsidRDefault="009A203D" w:rsidP="00756618">
      <w:pPr>
        <w:rPr>
          <w:szCs w:val="21"/>
        </w:rPr>
      </w:pPr>
      <w:ins w:id="6" w:author="Radek Janča" w:date="2016-05-20T13:19:00Z">
        <w:r>
          <w:rPr>
            <w:szCs w:val="21"/>
          </w:rPr>
          <w:t xml:space="preserve">Ačkoliv výsledky na kontrolních </w:t>
        </w:r>
        <w:r w:rsidR="003B6109">
          <w:rPr>
            <w:szCs w:val="21"/>
          </w:rPr>
          <w:t>testovacích subjektech potvrdily</w:t>
        </w:r>
        <w:r>
          <w:rPr>
            <w:szCs w:val="21"/>
          </w:rPr>
          <w:t xml:space="preserve"> </w:t>
        </w:r>
      </w:ins>
      <w:ins w:id="7" w:author="Radek Janča" w:date="2016-05-20T13:21:00Z">
        <w:r w:rsidR="003B6109">
          <w:rPr>
            <w:szCs w:val="21"/>
          </w:rPr>
          <w:t xml:space="preserve">schopnosti metod nalézt konkrétní zdroje signálů, odhalili také možné limitace </w:t>
        </w:r>
      </w:ins>
      <w:ins w:id="8" w:author="Radek Janča" w:date="2016-05-20T13:22:00Z">
        <w:r w:rsidR="003B6109">
          <w:rPr>
            <w:szCs w:val="21"/>
          </w:rPr>
          <w:t xml:space="preserve">metod </w:t>
        </w:r>
      </w:ins>
      <w:ins w:id="9" w:author="Radek Janča" w:date="2016-05-20T13:21:00Z">
        <w:r w:rsidR="003B6109">
          <w:rPr>
            <w:szCs w:val="21"/>
          </w:rPr>
          <w:t>v</w:t>
        </w:r>
      </w:ins>
      <w:ins w:id="10" w:author="Radek Janča" w:date="2016-05-20T13:22:00Z">
        <w:r w:rsidR="003B6109">
          <w:rPr>
            <w:szCs w:val="21"/>
          </w:rPr>
          <w:t> případech přítomnosti neodstraněných artefaktů</w:t>
        </w:r>
      </w:ins>
      <w:ins w:id="11" w:author="Radek Janča" w:date="2016-05-20T13:21:00Z">
        <w:r w:rsidR="003B6109">
          <w:rPr>
            <w:szCs w:val="21"/>
          </w:rPr>
          <w:t>, a tím napomoci správné interpretaci výsledků u kon</w:t>
        </w:r>
      </w:ins>
      <w:ins w:id="12" w:author="Radek Janča" w:date="2016-05-20T13:23:00Z">
        <w:r w:rsidR="003B6109">
          <w:rPr>
            <w:szCs w:val="21"/>
          </w:rPr>
          <w:t>k</w:t>
        </w:r>
      </w:ins>
      <w:ins w:id="13" w:author="Radek Janča" w:date="2016-05-20T13:21:00Z">
        <w:r w:rsidR="003B6109">
          <w:rPr>
            <w:szCs w:val="21"/>
          </w:rPr>
          <w:t>rétních pacientů.</w:t>
        </w:r>
      </w:ins>
    </w:p>
    <w:p w14:paraId="147C0C6F" w14:textId="77777777" w:rsidR="00756618" w:rsidRPr="00756618" w:rsidDel="003B6109" w:rsidRDefault="00756618" w:rsidP="00756618">
      <w:pPr>
        <w:rPr>
          <w:del w:id="14" w:author="Radek Janča" w:date="2016-05-20T13:23:00Z"/>
          <w:szCs w:val="21"/>
        </w:rPr>
      </w:pPr>
      <w:del w:id="15" w:author="Radek Janča" w:date="2016-05-20T13:23:00Z">
        <w:r w:rsidRPr="00756618" w:rsidDel="003B6109">
          <w:rPr>
            <w:szCs w:val="21"/>
          </w:rPr>
          <w:delText xml:space="preserve">Výsledky inverzních úloh ve většině případů potvrzují </w:delText>
        </w:r>
      </w:del>
      <w:del w:id="16" w:author="Radek Janča" w:date="2016-05-20T13:17:00Z">
        <w:r w:rsidRPr="00756618" w:rsidDel="009A203D">
          <w:rPr>
            <w:szCs w:val="21"/>
          </w:rPr>
          <w:delText xml:space="preserve">naše </w:delText>
        </w:r>
      </w:del>
      <w:del w:id="17" w:author="Radek Janča" w:date="2016-05-20T13:23:00Z">
        <w:r w:rsidRPr="00756618" w:rsidDel="003B6109">
          <w:rPr>
            <w:szCs w:val="21"/>
          </w:rPr>
          <w:delText xml:space="preserve">očekávání, je však nutné výsledky správně interpretovat. Při hodnocení ložiska zdrojů epileptické aktivity </w:delText>
        </w:r>
        <w:r w:rsidR="007B0BAB" w:rsidDel="003B6109">
          <w:rPr>
            <w:szCs w:val="21"/>
          </w:rPr>
          <w:delText>na</w:delText>
        </w:r>
        <w:r w:rsidRPr="00756618" w:rsidDel="003B6109">
          <w:rPr>
            <w:szCs w:val="21"/>
          </w:rPr>
          <w:delText>stal</w:delText>
        </w:r>
        <w:r w:rsidR="007B0BAB" w:rsidDel="003B6109">
          <w:rPr>
            <w:szCs w:val="21"/>
          </w:rPr>
          <w:delText xml:space="preserve"> případ</w:delText>
        </w:r>
        <w:r w:rsidRPr="00756618" w:rsidDel="003B6109">
          <w:rPr>
            <w:szCs w:val="21"/>
          </w:rPr>
          <w:delText xml:space="preserve">, </w:delText>
        </w:r>
      </w:del>
      <w:del w:id="18" w:author="Radek Janča" w:date="2016-05-20T13:17:00Z">
        <w:r w:rsidRPr="00756618" w:rsidDel="009A203D">
          <w:rPr>
            <w:szCs w:val="21"/>
          </w:rPr>
          <w:delText xml:space="preserve">že </w:delText>
        </w:r>
      </w:del>
      <w:del w:id="19" w:author="Radek Janča" w:date="2016-05-20T13:23:00Z">
        <w:r w:rsidRPr="00756618" w:rsidDel="003B6109">
          <w:rPr>
            <w:szCs w:val="21"/>
          </w:rPr>
          <w:delText>výsledná pozice ukázala na neočekávané místo, bylo to ovšem způsobeno silnou aktivitou na nízké frekvenci v této oblasti</w:delText>
        </w:r>
        <w:r w:rsidR="007B0BAB" w:rsidDel="003B6109">
          <w:rPr>
            <w:szCs w:val="21"/>
          </w:rPr>
          <w:delText xml:space="preserve">, která </w:delText>
        </w:r>
        <w:r w:rsidRPr="00756618" w:rsidDel="003B6109">
          <w:rPr>
            <w:szCs w:val="21"/>
          </w:rPr>
          <w:delText xml:space="preserve">ovšem neměla s pacientovou epilepsií souvislost. </w:delText>
        </w:r>
        <w:r w:rsidR="000C52AE" w:rsidDel="003B6109">
          <w:rPr>
            <w:szCs w:val="21"/>
          </w:rPr>
          <w:delText xml:space="preserve">Tento případ nás upozornil na nutnost správné interpretace výsledků. </w:delText>
        </w:r>
        <w:r w:rsidRPr="00756618" w:rsidDel="003B6109">
          <w:rPr>
            <w:szCs w:val="21"/>
          </w:rPr>
          <w:delText xml:space="preserve">Po úpravě frekvenčního pásma na vyšší frekvence </w:delText>
        </w:r>
        <w:r w:rsidR="007B0BAB" w:rsidDel="003B6109">
          <w:rPr>
            <w:szCs w:val="21"/>
          </w:rPr>
          <w:delText>byla</w:delText>
        </w:r>
        <w:r w:rsidRPr="00756618" w:rsidDel="003B6109">
          <w:rPr>
            <w:szCs w:val="21"/>
          </w:rPr>
          <w:delText xml:space="preserve"> t</w:delText>
        </w:r>
        <w:r w:rsidR="007B0BAB" w:rsidDel="003B6109">
          <w:rPr>
            <w:szCs w:val="21"/>
          </w:rPr>
          <w:delText>ato</w:delText>
        </w:r>
        <w:r w:rsidRPr="00756618" w:rsidDel="003B6109">
          <w:rPr>
            <w:szCs w:val="21"/>
          </w:rPr>
          <w:delText xml:space="preserve"> nízkofrekvenční aktivit</w:delText>
        </w:r>
        <w:r w:rsidR="007B0BAB" w:rsidDel="003B6109">
          <w:rPr>
            <w:szCs w:val="21"/>
          </w:rPr>
          <w:delText>a</w:delText>
        </w:r>
        <w:r w:rsidRPr="00756618" w:rsidDel="003B6109">
          <w:rPr>
            <w:szCs w:val="21"/>
          </w:rPr>
          <w:delText xml:space="preserve"> odstran</w:delText>
        </w:r>
        <w:r w:rsidR="007B0BAB" w:rsidDel="003B6109">
          <w:rPr>
            <w:szCs w:val="21"/>
          </w:rPr>
          <w:delText>ěna</w:delText>
        </w:r>
        <w:r w:rsidRPr="00756618" w:rsidDel="003B6109">
          <w:rPr>
            <w:szCs w:val="21"/>
          </w:rPr>
          <w:delText>, výsledky poté vycházel</w:delText>
        </w:r>
        <w:r w:rsidR="007B0BAB" w:rsidDel="003B6109">
          <w:rPr>
            <w:szCs w:val="21"/>
          </w:rPr>
          <w:delText>y</w:delText>
        </w:r>
        <w:r w:rsidRPr="00756618" w:rsidDel="003B6109">
          <w:rPr>
            <w:szCs w:val="21"/>
          </w:rPr>
          <w:delText xml:space="preserve"> podle předpokladů.</w:delText>
        </w:r>
      </w:del>
    </w:p>
    <w:p w14:paraId="75F5C1FB" w14:textId="77777777" w:rsidR="00756618" w:rsidRPr="00756618" w:rsidRDefault="009E5EE8" w:rsidP="00756618">
      <w:pPr>
        <w:rPr>
          <w:szCs w:val="21"/>
        </w:rPr>
      </w:pPr>
      <w:r>
        <w:rPr>
          <w:szCs w:val="21"/>
        </w:rPr>
        <w:t xml:space="preserve">Naimplementované rozšíření SPM12, pojmenované SPM Motol toolbox, </w:t>
      </w:r>
      <w:r w:rsidR="00756618" w:rsidRPr="00756618">
        <w:rPr>
          <w:szCs w:val="21"/>
        </w:rPr>
        <w:t>bud</w:t>
      </w:r>
      <w:r>
        <w:rPr>
          <w:szCs w:val="21"/>
        </w:rPr>
        <w:t>e</w:t>
      </w:r>
      <w:r w:rsidR="00756618" w:rsidRPr="00756618">
        <w:rPr>
          <w:szCs w:val="21"/>
        </w:rPr>
        <w:t xml:space="preserve"> v budoucnu pomáhat lékařům nemocnice Motol př</w:t>
      </w:r>
      <w:r w:rsidR="007B0BAB">
        <w:rPr>
          <w:szCs w:val="21"/>
        </w:rPr>
        <w:t xml:space="preserve">i detekci epileptogenních zón z </w:t>
      </w:r>
      <w:r w:rsidR="007B0BAB" w:rsidRPr="00756618">
        <w:rPr>
          <w:szCs w:val="21"/>
        </w:rPr>
        <w:t>EEG</w:t>
      </w:r>
      <w:r w:rsidR="00756618" w:rsidRPr="00756618">
        <w:rPr>
          <w:szCs w:val="21"/>
        </w:rPr>
        <w:t xml:space="preserve"> záznamů.</w:t>
      </w:r>
    </w:p>
    <w:p w14:paraId="701FBB35" w14:textId="77777777" w:rsidR="0074783C" w:rsidRDefault="00756618">
      <w:r w:rsidRPr="00756618">
        <w:br w:type="page"/>
      </w:r>
    </w:p>
    <w:p w14:paraId="0C5DD85E" w14:textId="77777777" w:rsidR="00756618" w:rsidRPr="00756618" w:rsidRDefault="00756618" w:rsidP="00756618"/>
    <w:p w14:paraId="07424839" w14:textId="77777777" w:rsidR="00756618" w:rsidRPr="00756618" w:rsidRDefault="00756618" w:rsidP="00756618">
      <w:pPr>
        <w:pStyle w:val="Nadpis1"/>
        <w:rPr>
          <w:rFonts w:asciiTheme="minorHAnsi" w:hAnsiTheme="minorHAnsi"/>
        </w:rPr>
      </w:pPr>
      <w:r w:rsidRPr="00756618">
        <w:rPr>
          <w:rFonts w:asciiTheme="minorHAnsi" w:hAnsiTheme="minorHAnsi"/>
        </w:rPr>
        <w:t>Úvod</w:t>
      </w:r>
    </w:p>
    <w:p w14:paraId="14D95D6B" w14:textId="3FEB3AA5" w:rsidR="00B64641" w:rsidRDefault="00756618" w:rsidP="00756618">
      <w:r w:rsidRPr="00756618">
        <w:t>Epilepsie je neurologické onemocnění vyskytující se přibližně u 1 % obyvate</w:t>
      </w:r>
      <w:r w:rsidR="00257858">
        <w:t>l (v České republice je registrováno přibližně 80 000</w:t>
      </w:r>
      <w:r w:rsidR="001330B5">
        <w:t xml:space="preserve"> </w:t>
      </w:r>
      <w:r w:rsidR="00257858">
        <w:t>epileptiků, z nichž cca 20 000 nedostatečně reaguje na léčbu antiepileptiky</w:t>
      </w:r>
      <w:del w:id="20" w:author="Radek Janča" w:date="2016-05-20T13:24:00Z">
        <w:r w:rsidR="00257858" w:rsidDel="003B6109">
          <w:delText>)</w:delText>
        </w:r>
      </w:del>
      <w:r w:rsidR="00257858">
        <w:t xml:space="preserve"> [57] [58]</w:t>
      </w:r>
      <w:ins w:id="21" w:author="Radek Janča" w:date="2016-05-20T13:24:00Z">
        <w:r w:rsidR="003B6109">
          <w:t>)</w:t>
        </w:r>
      </w:ins>
      <w:r w:rsidRPr="00756618">
        <w:t xml:space="preserve">, </w:t>
      </w:r>
      <w:ins w:id="22" w:author="Radek Janča" w:date="2016-05-20T13:24:00Z">
        <w:r w:rsidR="003B6109">
          <w:t>kter</w:t>
        </w:r>
        <w:bookmarkStart w:id="23" w:name="_GoBack"/>
        <w:r w:rsidR="003B6109">
          <w:t>á</w:t>
        </w:r>
        <w:bookmarkEnd w:id="23"/>
        <w:r w:rsidR="003B6109">
          <w:t xml:space="preserve"> se </w:t>
        </w:r>
      </w:ins>
      <w:r w:rsidR="00B64641">
        <w:t>projevuj</w:t>
      </w:r>
      <w:del w:id="24" w:author="Radek Janča" w:date="2016-05-20T13:24:00Z">
        <w:r w:rsidR="00B64641" w:rsidDel="003B6109">
          <w:delText>ící se</w:delText>
        </w:r>
      </w:del>
      <w:ins w:id="25" w:author="Radek Janča" w:date="2016-05-20T13:24:00Z">
        <w:r w:rsidR="003B6109">
          <w:t>e</w:t>
        </w:r>
      </w:ins>
      <w:r w:rsidR="00B64641">
        <w:t xml:space="preserve"> výskytem epileptických záchvatů. </w:t>
      </w:r>
      <w:r w:rsidR="00D5499F">
        <w:t xml:space="preserve">Záchvaty se mohou projevovat různě, </w:t>
      </w:r>
      <w:ins w:id="26" w:author="Radek Janča" w:date="2016-05-20T13:25:00Z">
        <w:r w:rsidR="003B6109">
          <w:t xml:space="preserve">např. dočasnou </w:t>
        </w:r>
      </w:ins>
      <w:ins w:id="27" w:author="Radek Janča" w:date="2016-05-20T13:26:00Z">
        <w:r w:rsidR="003B6109">
          <w:t>lehkou ztrátou kognitivních funkcí, halucinacemi, svalovými záškuby až po</w:t>
        </w:r>
      </w:ins>
      <w:del w:id="28" w:author="Radek Janča" w:date="2016-05-20T13:27:00Z">
        <w:r w:rsidR="00D5499F" w:rsidDel="003B6109">
          <w:delText>záškuby</w:delText>
        </w:r>
        <w:r w:rsidR="001330B5" w:rsidDel="003B6109">
          <w:delText xml:space="preserve"> v</w:delText>
        </w:r>
        <w:r w:rsidR="00D5499F" w:rsidDel="003B6109">
          <w:delText xml:space="preserve"> končeti</w:delText>
        </w:r>
        <w:r w:rsidR="001330B5" w:rsidDel="003B6109">
          <w:delText>nách</w:delText>
        </w:r>
        <w:r w:rsidR="00D5499F" w:rsidDel="003B6109">
          <w:delText xml:space="preserve"> nebo motáním hlavy počínaje a</w:delText>
        </w:r>
      </w:del>
      <w:r w:rsidR="00D5499F">
        <w:t xml:space="preserve"> ztrát</w:t>
      </w:r>
      <w:del w:id="29" w:author="Radek Janča" w:date="2016-05-20T13:27:00Z">
        <w:r w:rsidR="00D5499F" w:rsidDel="003B6109">
          <w:delText>o</w:delText>
        </w:r>
      </w:del>
      <w:r w:rsidR="00D5499F">
        <w:t>u vědomí s křečemi</w:t>
      </w:r>
      <w:del w:id="30" w:author="Radek Janča" w:date="2016-05-20T13:27:00Z">
        <w:r w:rsidR="00D5499F" w:rsidDel="003B6109">
          <w:delText xml:space="preserve"> konče</w:delText>
        </w:r>
      </w:del>
      <w:r w:rsidR="00D5499F">
        <w:t>. Náhlý záchvat spojený se ztrátou vědomí je nebezpečn</w:t>
      </w:r>
      <w:r w:rsidR="00257858">
        <w:t>ý</w:t>
      </w:r>
      <w:r w:rsidR="00D5499F">
        <w:t xml:space="preserve"> jednak pro jedince samotného ale i pro jeho okolí</w:t>
      </w:r>
      <w:ins w:id="31" w:author="Radek Janča" w:date="2016-05-20T13:28:00Z">
        <w:r w:rsidR="003B6109">
          <w:t>. Proto</w:t>
        </w:r>
      </w:ins>
      <w:del w:id="32" w:author="Radek Janča" w:date="2016-05-20T13:28:00Z">
        <w:r w:rsidR="00D5499F" w:rsidDel="003B6109">
          <w:delText>,</w:delText>
        </w:r>
      </w:del>
      <w:r w:rsidR="00D5499F">
        <w:t xml:space="preserve"> epileptičtí pacienti </w:t>
      </w:r>
      <w:del w:id="33" w:author="Radek Janča" w:date="2016-05-20T13:28:00Z">
        <w:r w:rsidR="00D5499F" w:rsidDel="003B6109">
          <w:delText xml:space="preserve">proto </w:delText>
        </w:r>
      </w:del>
      <w:r w:rsidR="00D5499F">
        <w:t xml:space="preserve">nemohou </w:t>
      </w:r>
      <w:ins w:id="34" w:author="Radek Janča" w:date="2016-05-20T13:28:00Z">
        <w:r w:rsidR="003B6109">
          <w:t xml:space="preserve">např. </w:t>
        </w:r>
      </w:ins>
      <w:r w:rsidR="00D5499F">
        <w:t>vykonávat práce ve výškách, práce u rotačních strojů nebo řídit. Další omezení plynou také z režimových opatření</w:t>
      </w:r>
      <w:r w:rsidR="001330B5">
        <w:t>, která jsou součástí prevence</w:t>
      </w:r>
      <w:r w:rsidR="00D5499F">
        <w:t xml:space="preserve"> epilepsi</w:t>
      </w:r>
      <w:r w:rsidR="001330B5">
        <w:t>e</w:t>
      </w:r>
      <w:ins w:id="35" w:author="Radek Janča" w:date="2016-05-20T13:29:00Z">
        <w:r w:rsidR="003B6109">
          <w:t>.</w:t>
        </w:r>
      </w:ins>
      <w:del w:id="36" w:author="Radek Janča" w:date="2016-05-20T13:29:00Z">
        <w:r w:rsidR="00D5499F" w:rsidDel="003B6109">
          <w:delText>,</w:delText>
        </w:r>
      </w:del>
      <w:r w:rsidR="00D5499F">
        <w:t xml:space="preserve"> </w:t>
      </w:r>
      <w:del w:id="37" w:author="Radek Janča" w:date="2016-05-20T13:29:00Z">
        <w:r w:rsidR="00D5499F" w:rsidDel="003B6109">
          <w:delText xml:space="preserve">pacient </w:delText>
        </w:r>
      </w:del>
      <w:ins w:id="38" w:author="Radek Janča" w:date="2016-05-20T13:29:00Z">
        <w:r w:rsidR="003B6109">
          <w:t xml:space="preserve">Pacient </w:t>
        </w:r>
      </w:ins>
      <w:r w:rsidR="00D5499F">
        <w:t xml:space="preserve">musí dodržovat pravidelný spánkový režim a nemůže tedy </w:t>
      </w:r>
      <w:r w:rsidR="000430EE">
        <w:t xml:space="preserve">pracovat v třísměnném provozu (práce v noci), musí dlouhodobě užívat </w:t>
      </w:r>
      <w:r w:rsidR="001330B5">
        <w:t>antiepileptika</w:t>
      </w:r>
      <w:ins w:id="39" w:author="Radek Janča" w:date="2016-05-20T13:30:00Z">
        <w:r w:rsidR="00E354FF">
          <w:t xml:space="preserve"> </w:t>
        </w:r>
      </w:ins>
      <w:del w:id="40" w:author="Radek Janča" w:date="2016-05-20T13:30:00Z">
        <w:r w:rsidR="001330B5" w:rsidDel="00E354FF">
          <w:delText xml:space="preserve"> </w:delText>
        </w:r>
      </w:del>
      <w:r w:rsidR="000430EE">
        <w:t xml:space="preserve">a nesmí </w:t>
      </w:r>
      <w:ins w:id="41" w:author="Radek Janča" w:date="2016-05-20T13:31:00Z">
        <w:r w:rsidR="00E354FF">
          <w:t xml:space="preserve">např. </w:t>
        </w:r>
      </w:ins>
      <w:r w:rsidR="000430EE">
        <w:t>požívat alkohol. Potřebná preventivní opatření tak snižují kvalitu života pacientů.</w:t>
      </w:r>
    </w:p>
    <w:p w14:paraId="71E199E0" w14:textId="77777777" w:rsidR="000430EE" w:rsidRDefault="000430EE" w:rsidP="00C32C46">
      <w:r>
        <w:t>V případech</w:t>
      </w:r>
      <w:r w:rsidRPr="00756618">
        <w:t xml:space="preserve"> těžkých farmakorezist</w:t>
      </w:r>
      <w:r>
        <w:t>entních</w:t>
      </w:r>
      <w:r w:rsidRPr="00756618">
        <w:t xml:space="preserve"> epilepsií </w:t>
      </w:r>
      <w:del w:id="42" w:author="Radek Janča" w:date="2016-05-20T13:31:00Z">
        <w:r w:rsidRPr="00756618" w:rsidDel="00E354FF">
          <w:delText>nastup</w:delText>
        </w:r>
        <w:r w:rsidDel="00E354FF">
          <w:delText xml:space="preserve">uje </w:delText>
        </w:r>
      </w:del>
      <w:ins w:id="43" w:author="Radek Janča" w:date="2016-05-20T13:31:00Z">
        <w:r w:rsidR="00E354FF">
          <w:t xml:space="preserve">je zvažována </w:t>
        </w:r>
      </w:ins>
      <w:r>
        <w:t xml:space="preserve">léčba chirurgická, která má potenciál zbavit pacienta </w:t>
      </w:r>
      <w:r w:rsidR="00C32C46">
        <w:t>záchvatů</w:t>
      </w:r>
      <w:r w:rsidR="001330B5">
        <w:t xml:space="preserve"> nadobro</w:t>
      </w:r>
      <w:r>
        <w:t xml:space="preserve"> za předpokladu, že dokážeme přesně definovat zdrojovou oblast </w:t>
      </w:r>
      <w:del w:id="44" w:author="Radek Janča" w:date="2016-05-20T13:32:00Z">
        <w:r w:rsidDel="00E354FF">
          <w:delText xml:space="preserve">epilepsie </w:delText>
        </w:r>
      </w:del>
      <w:ins w:id="45" w:author="Radek Janča" w:date="2016-05-20T13:32:00Z">
        <w:r w:rsidR="00E354FF">
          <w:t xml:space="preserve">epileptiformní aktivity </w:t>
        </w:r>
      </w:ins>
      <w:r>
        <w:t>v pacientově mozku</w:t>
      </w:r>
      <w:r w:rsidR="00B64641">
        <w:t xml:space="preserve"> </w:t>
      </w:r>
      <w:r w:rsidR="00C32C46">
        <w:t>a tu následně odstranit</w:t>
      </w:r>
      <w:ins w:id="46" w:author="Radek Janča" w:date="2016-05-20T13:32:00Z">
        <w:r w:rsidR="00E354FF">
          <w:t xml:space="preserve"> bez poškození dalších </w:t>
        </w:r>
      </w:ins>
      <w:ins w:id="47" w:author="Radek Janča" w:date="2016-05-20T13:33:00Z">
        <w:r w:rsidR="00E354FF">
          <w:t>funkcí mozku</w:t>
        </w:r>
      </w:ins>
      <w:r w:rsidR="00C32C46">
        <w:t xml:space="preserve">. </w:t>
      </w:r>
    </w:p>
    <w:p w14:paraId="76D91591" w14:textId="77777777" w:rsidR="00C1643F" w:rsidRDefault="00C32C46" w:rsidP="00C32C46">
      <w:r>
        <w:t>Mezi jednu z</w:t>
      </w:r>
      <w:ins w:id="48" w:author="Radek Janča" w:date="2016-05-20T13:33:00Z">
        <w:r w:rsidR="00E354FF">
          <w:t xml:space="preserve"> neinvazivních</w:t>
        </w:r>
      </w:ins>
      <w:r>
        <w:t> možností, jak určit zdrojovou oblast epilepsie v mozku pacienta</w:t>
      </w:r>
      <w:ins w:id="49" w:author="Radek Janča" w:date="2016-05-20T13:33:00Z">
        <w:r w:rsidR="00E354FF">
          <w:t>,</w:t>
        </w:r>
      </w:ins>
      <w:r>
        <w:t xml:space="preserve"> je aplikace </w:t>
      </w:r>
      <w:ins w:id="50" w:author="Radek Janča" w:date="2016-05-20T13:33:00Z">
        <w:r w:rsidR="00E354FF">
          <w:t xml:space="preserve">tzv. </w:t>
        </w:r>
      </w:ins>
      <w:r>
        <w:t>inverzní úlohy</w:t>
      </w:r>
      <w:r w:rsidR="00355A7D">
        <w:t>.</w:t>
      </w:r>
      <w:r>
        <w:t xml:space="preserve"> </w:t>
      </w:r>
      <w:r w:rsidR="00355A7D">
        <w:t>J</w:t>
      </w:r>
      <w:r>
        <w:t xml:space="preserve">edná se o proces, který odhaduje zdroj aktivity na základě naměřeného EEG </w:t>
      </w:r>
      <w:r w:rsidR="00355A7D">
        <w:t>(</w:t>
      </w:r>
      <w:r>
        <w:t>nebo MEG</w:t>
      </w:r>
      <w:r w:rsidR="00355A7D">
        <w:t>)</w:t>
      </w:r>
      <w:r>
        <w:t xml:space="preserve"> a modelu pacientovy hlavy. </w:t>
      </w:r>
    </w:p>
    <w:p w14:paraId="011D4ACC" w14:textId="77777777" w:rsidR="00C32C46" w:rsidRPr="00756618" w:rsidRDefault="00C1643F" w:rsidP="00C32C46">
      <w:r>
        <w:t>V této diplomové práci se budu zabývat p</w:t>
      </w:r>
      <w:r w:rsidR="00F647D3">
        <w:t>roblematikou</w:t>
      </w:r>
      <w:r>
        <w:t xml:space="preserve"> inverzních úloh</w:t>
      </w:r>
      <w:del w:id="51" w:author="Radek Janča" w:date="2016-05-20T13:34:00Z">
        <w:r w:rsidDel="00E354FF">
          <w:delText>a</w:delText>
        </w:r>
      </w:del>
      <w:r w:rsidR="00F647D3">
        <w:t xml:space="preserve"> a </w:t>
      </w:r>
      <w:r>
        <w:t>jejich následnou aplikací.</w:t>
      </w:r>
    </w:p>
    <w:p w14:paraId="5BCB35F8" w14:textId="77777777" w:rsidR="00756618" w:rsidRDefault="00C1643F" w:rsidP="00C1643F">
      <w:pPr>
        <w:pStyle w:val="Nadpis2"/>
      </w:pPr>
      <w:commentRangeStart w:id="52"/>
      <w:r>
        <w:t>Cíle a požadavky práce</w:t>
      </w:r>
      <w:commentRangeEnd w:id="52"/>
      <w:r w:rsidR="00E354FF">
        <w:rPr>
          <w:rStyle w:val="Odkaznakoment"/>
          <w:rFonts w:asciiTheme="minorHAnsi" w:eastAsiaTheme="minorHAnsi" w:hAnsiTheme="minorHAnsi" w:cstheme="minorBidi"/>
          <w:color w:val="auto"/>
        </w:rPr>
        <w:commentReference w:id="52"/>
      </w:r>
    </w:p>
    <w:p w14:paraId="1DE25E56" w14:textId="77777777" w:rsidR="00CC5DBA" w:rsidRPr="00CC5DBA" w:rsidRDefault="00CC5DBA" w:rsidP="00CC5DBA">
      <w:r>
        <w:t xml:space="preserve">V teoretické části se budu zabývat epilepsií samotnou, problematikou </w:t>
      </w:r>
      <w:del w:id="53" w:author="Radek Janča" w:date="2016-05-20T13:34:00Z">
        <w:r w:rsidDel="00E354FF">
          <w:delText xml:space="preserve">záznamu </w:delText>
        </w:r>
      </w:del>
      <w:ins w:id="54" w:author="Radek Janča" w:date="2016-05-20T13:34:00Z">
        <w:r w:rsidR="00E354FF">
          <w:t xml:space="preserve">pořízení </w:t>
        </w:r>
      </w:ins>
      <w:r>
        <w:t xml:space="preserve">EEG signálů, </w:t>
      </w:r>
      <w:r w:rsidR="009473F6">
        <w:t>možnostmi definování přímé úlohy a modelu pacientovy hlavy, existujícími algoritmy inverzních úloh a správností jejich výsledků. Porovnám také správnosti výsledků algoritmů inverzních úloh dostupných v </w:t>
      </w:r>
      <w:r w:rsidR="00BA16E8">
        <w:t>SPM12</w:t>
      </w:r>
      <w:r w:rsidR="009473F6">
        <w:t xml:space="preserve"> toolboxu.</w:t>
      </w:r>
    </w:p>
    <w:p w14:paraId="1049D61F" w14:textId="77777777" w:rsidR="00C1643F" w:rsidRDefault="00C1643F" w:rsidP="00C1643F">
      <w:r>
        <w:t>Ve spolupráci s</w:t>
      </w:r>
      <w:del w:id="55" w:author="Radek Janča" w:date="2016-05-20T13:35:00Z">
        <w:r w:rsidDel="00E354FF">
          <w:delText> </w:delText>
        </w:r>
      </w:del>
      <w:ins w:id="56" w:author="Radek Janča" w:date="2016-05-20T13:35:00Z">
        <w:r w:rsidR="00E354FF">
          <w:t xml:space="preserve"> Neurologickou klinikou a </w:t>
        </w:r>
      </w:ins>
      <w:ins w:id="57" w:author="Radek Janča" w:date="2016-05-20T13:36:00Z">
        <w:r w:rsidR="00E354FF">
          <w:t xml:space="preserve">Klinikou dětské neurologie v </w:t>
        </w:r>
      </w:ins>
      <w:r>
        <w:t>nemocnicí Motol</w:t>
      </w:r>
      <w:r w:rsidR="00E867DC">
        <w:t>, s Ing. Petrem Ježdíkem, Ph.D. a s Ing. Radkem Jančou, Ph.D.</w:t>
      </w:r>
      <w:r>
        <w:t xml:space="preserve"> se snažím navrhnout metody pro jednoduchou aplikaci inverzní úlohy na naměřená EEG data. Metody umožňují aplikovat potřebné procedury p</w:t>
      </w:r>
      <w:r w:rsidR="00E867DC">
        <w:t>ředzpracování signálů, převádějí data do souborů, které jsou kompatibilní s </w:t>
      </w:r>
      <w:r w:rsidR="00BA16E8">
        <w:t>SPM12</w:t>
      </w:r>
      <w:r w:rsidR="00E867DC">
        <w:t xml:space="preserve"> toolboxem, instruují </w:t>
      </w:r>
      <w:r w:rsidR="00BA16E8">
        <w:t>SPM12</w:t>
      </w:r>
      <w:r w:rsidR="00E867DC">
        <w:t xml:space="preserve"> toolbox při definici přímé úlohy a aplikaci inverzní úlohy a následně umožňují vizualizaci výsledků buď v modelu pacientova mozku, nebo přímo v MRI </w:t>
      </w:r>
      <w:r w:rsidR="00CC5DBA">
        <w:t>snímcích.</w:t>
      </w:r>
    </w:p>
    <w:p w14:paraId="7BA824AC" w14:textId="77777777" w:rsidR="009473F6" w:rsidRPr="00C1643F" w:rsidRDefault="009473F6" w:rsidP="00C1643F">
      <w:r>
        <w:t>Vytvořené nástroje použij</w:t>
      </w:r>
      <w:ins w:id="58" w:author="Radek Janča" w:date="2016-05-20T13:37:00Z">
        <w:r w:rsidR="00E354FF">
          <w:t>i</w:t>
        </w:r>
      </w:ins>
      <w:del w:id="59" w:author="Radek Janča" w:date="2016-05-20T13:37:00Z">
        <w:r w:rsidDel="00E354FF">
          <w:delText>u</w:delText>
        </w:r>
      </w:del>
      <w:r>
        <w:t xml:space="preserve"> v</w:t>
      </w:r>
      <w:r w:rsidR="00A7388F">
        <w:t> poslední části ke zpracování případů</w:t>
      </w:r>
      <w:r w:rsidR="00A7388F" w:rsidRPr="00A7388F">
        <w:t xml:space="preserve"> </w:t>
      </w:r>
      <w:r w:rsidR="00A7388F">
        <w:t>vybraných pacientů, výsledky porovnám s klinickým hodnocením.</w:t>
      </w:r>
    </w:p>
    <w:p w14:paraId="7C93CA46" w14:textId="77777777" w:rsidR="00756618" w:rsidRPr="00756618" w:rsidRDefault="00756618" w:rsidP="00756618">
      <w:pPr>
        <w:pStyle w:val="Nadpis1"/>
        <w:rPr>
          <w:rFonts w:asciiTheme="minorHAnsi" w:hAnsiTheme="minorHAnsi"/>
        </w:rPr>
      </w:pPr>
      <w:r w:rsidRPr="00756618">
        <w:rPr>
          <w:rFonts w:asciiTheme="minorHAnsi" w:hAnsiTheme="minorHAnsi"/>
        </w:rPr>
        <w:t>Teoretická část</w:t>
      </w:r>
    </w:p>
    <w:p w14:paraId="4CC3DFEE" w14:textId="77777777" w:rsidR="00756618" w:rsidRPr="00756618" w:rsidRDefault="00756618" w:rsidP="00756618">
      <w:pPr>
        <w:pStyle w:val="Nadpis2"/>
        <w:rPr>
          <w:rFonts w:asciiTheme="minorHAnsi" w:hAnsiTheme="minorHAnsi"/>
        </w:rPr>
      </w:pPr>
      <w:r w:rsidRPr="00756618">
        <w:rPr>
          <w:rFonts w:asciiTheme="minorHAnsi" w:hAnsiTheme="minorHAnsi"/>
        </w:rPr>
        <w:t>Epilepsie</w:t>
      </w:r>
    </w:p>
    <w:p w14:paraId="11729B16" w14:textId="77777777" w:rsidR="00756618" w:rsidRPr="00756618" w:rsidRDefault="00756618" w:rsidP="00A312A5">
      <w:r w:rsidRPr="00756618">
        <w:t xml:space="preserve">Epilepsie </w:t>
      </w:r>
      <w:ins w:id="60" w:author="Radek Janča" w:date="2016-05-20T13:38:00Z">
        <w:r w:rsidR="00E354FF">
          <w:t xml:space="preserve">je </w:t>
        </w:r>
      </w:ins>
      <w:r w:rsidRPr="00756618">
        <w:t xml:space="preserve">název </w:t>
      </w:r>
      <w:ins w:id="61" w:author="Radek Janča" w:date="2016-05-20T13:38:00Z">
        <w:r w:rsidR="00E354FF">
          <w:t>pro soubor onemocnění</w:t>
        </w:r>
      </w:ins>
      <w:del w:id="62" w:author="Radek Janča" w:date="2016-05-20T13:38:00Z">
        <w:r w:rsidRPr="00756618" w:rsidDel="00E354FF">
          <w:delText>mozkových poruch</w:delText>
        </w:r>
      </w:del>
      <w:r w:rsidRPr="00756618">
        <w:t xml:space="preserve"> charakterizovaných převážně recidivujícími a nepředvídatelnými výpadky normální mozkové aktivity, takzvanými epileptickými záchvaty. Epilepsie souhrnně označuje celou řadu mozkových dysfunkcí, které mohou mít různé příčiny</w:t>
      </w:r>
      <w:ins w:id="63" w:author="Radek Janča" w:date="2016-05-20T13:39:00Z">
        <w:r w:rsidR="00E354FF">
          <w:t xml:space="preserve"> na podkladě vrozených nebo získaných poruch</w:t>
        </w:r>
      </w:ins>
      <w:r w:rsidRPr="00756618">
        <w:t>.</w:t>
      </w:r>
      <w:r w:rsidR="00C32C46" w:rsidRPr="00C32C46">
        <w:t xml:space="preserve"> </w:t>
      </w:r>
      <w:r w:rsidR="00BE5C4A">
        <w:t>[1]</w:t>
      </w:r>
      <w:r w:rsidR="00C32C46">
        <w:t xml:space="preserve"> </w:t>
      </w:r>
    </w:p>
    <w:p w14:paraId="74B44480" w14:textId="77777777" w:rsidR="00A312A5" w:rsidRPr="00A312A5" w:rsidRDefault="00756618" w:rsidP="00A312A5">
      <w:r w:rsidRPr="00756618">
        <w:lastRenderedPageBreak/>
        <w:t>Podle definice zavedené International League Against Epilepsy (ILAE) a International Bureau for Epilepsy (IBE) je epilepsie onemocnění</w:t>
      </w:r>
      <w:r w:rsidR="00F8559C">
        <w:t>m</w:t>
      </w:r>
      <w:r w:rsidRPr="00756618">
        <w:t xml:space="preserve"> mozku charakterizovan</w:t>
      </w:r>
      <w:r w:rsidR="00F8559C">
        <w:t>ým</w:t>
      </w:r>
      <w:r w:rsidRPr="00756618">
        <w:t xml:space="preserve"> trvalou náchylností vytvářet epileptické záchvaty, které </w:t>
      </w:r>
      <w:r w:rsidR="00F8559C">
        <w:t>mají</w:t>
      </w:r>
      <w:r w:rsidRPr="00756618">
        <w:t xml:space="preserve"> neurobiologické, kognitivní, psychologické a sociální důsledky. Epileptický záchvat je přechodný výskyt příznaků a/nebo symptomů způsobených abnormálně vysokou nebo synchronní </w:t>
      </w:r>
      <w:r w:rsidR="00F8559C">
        <w:t xml:space="preserve">aktivitou neuronů </w:t>
      </w:r>
      <w:r w:rsidRPr="00756618">
        <w:t>v mozku, nekontrolovaný</w:t>
      </w:r>
      <w:r w:rsidR="00F8559C">
        <w:t>mi</w:t>
      </w:r>
      <w:r w:rsidRPr="00756618">
        <w:t xml:space="preserve"> elektrický</w:t>
      </w:r>
      <w:r w:rsidR="00F8559C">
        <w:t>mi</w:t>
      </w:r>
      <w:r w:rsidRPr="00756618">
        <w:t xml:space="preserve"> výboj</w:t>
      </w:r>
      <w:r w:rsidR="00F8559C">
        <w:t>i</w:t>
      </w:r>
      <w:r w:rsidRPr="00756618">
        <w:t xml:space="preserve"> v šedé kůře mozk</w:t>
      </w:r>
      <w:r w:rsidR="00F8559C">
        <w:t>ové</w:t>
      </w:r>
      <w:r w:rsidRPr="00756618">
        <w:t>, kter</w:t>
      </w:r>
      <w:r w:rsidR="00F8559C">
        <w:t>é</w:t>
      </w:r>
      <w:r w:rsidRPr="00756618">
        <w:t xml:space="preserve"> </w:t>
      </w:r>
      <w:r w:rsidR="00F8559C">
        <w:t>přetrvávají</w:t>
      </w:r>
      <w:r w:rsidRPr="00756618">
        <w:t xml:space="preserve"> několik sekund, minut, výjimečně hodin. Po odeznění záchvatu, v mezizáchvatovém období, může být nemocný zcela bez obtíží.</w:t>
      </w:r>
      <w:r w:rsidRPr="00756618">
        <w:rPr>
          <w:rFonts w:cs="Arial"/>
          <w:color w:val="222222"/>
          <w:sz w:val="20"/>
          <w:szCs w:val="20"/>
          <w:shd w:val="clear" w:color="auto" w:fill="FFFFFF"/>
        </w:rPr>
        <w:t>[1] [2]</w:t>
      </w:r>
      <w:r w:rsidR="00A312A5">
        <w:t xml:space="preserve"> </w:t>
      </w:r>
    </w:p>
    <w:p w14:paraId="42B4D477" w14:textId="77777777" w:rsidR="00756618" w:rsidRPr="00A312A5" w:rsidRDefault="00756618" w:rsidP="00756618">
      <w:pPr>
        <w:rPr>
          <w:rFonts w:cs="Arial"/>
          <w:color w:val="222222"/>
          <w:shd w:val="clear" w:color="auto" w:fill="FFFFFF"/>
        </w:rPr>
      </w:pPr>
      <w:r w:rsidRPr="00A312A5">
        <w:rPr>
          <w:rFonts w:cs="Arial"/>
          <w:color w:val="222222"/>
          <w:shd w:val="clear" w:color="auto" w:fill="FFFFFF"/>
        </w:rPr>
        <w:t>Epileptický záchvat je přechodný, s jasně viditelným nástupem</w:t>
      </w:r>
      <w:r w:rsidR="00F8559C">
        <w:rPr>
          <w:rFonts w:cs="Arial"/>
          <w:color w:val="222222"/>
          <w:shd w:val="clear" w:color="auto" w:fill="FFFFFF"/>
        </w:rPr>
        <w:t xml:space="preserve"> a</w:t>
      </w:r>
      <w:r w:rsidRPr="00A312A5">
        <w:rPr>
          <w:rFonts w:cs="Arial"/>
          <w:color w:val="222222"/>
          <w:shd w:val="clear" w:color="auto" w:fill="FFFFFF"/>
        </w:rPr>
        <w:t xml:space="preserve"> někdy méně zjevným koncem, což je způsobeno postiktálním stavem. Začátek a konec epileptického záchvatu lze určit z chování jedince nebo EEG průběhů, nicméně se tyto dvě kritéria nemusí vždy přesně shodovat. [1]</w:t>
      </w:r>
    </w:p>
    <w:p w14:paraId="2E47BDB6" w14:textId="77777777" w:rsidR="00756618" w:rsidRPr="00756618" w:rsidRDefault="00756618" w:rsidP="00756618">
      <w:r w:rsidRPr="00756618">
        <w:t xml:space="preserve">Kognitivní dysfunkce během záchvatu se může projevovat jako problém s vnímáním, </w:t>
      </w:r>
      <w:r w:rsidR="00A312A5" w:rsidRPr="00756618">
        <w:t>pozorností</w:t>
      </w:r>
      <w:r w:rsidRPr="00756618">
        <w:t>, emocemi, pamětí, apraxií nebo řečí.</w:t>
      </w:r>
    </w:p>
    <w:p w14:paraId="1145B8DA" w14:textId="77777777" w:rsidR="00A312A5" w:rsidRPr="00A312A5" w:rsidRDefault="00756618" w:rsidP="00A312A5">
      <w:pPr>
        <w:rPr>
          <w:rFonts w:cs="Arial"/>
          <w:color w:val="222222"/>
          <w:sz w:val="20"/>
          <w:szCs w:val="20"/>
          <w:shd w:val="clear" w:color="auto" w:fill="FFFFFF"/>
        </w:rPr>
      </w:pPr>
      <w:r w:rsidRPr="00756618">
        <w:t>Abychom mohli diagnostikovat epilepsii u pacienta, je nutné, aby prožil alespoň jeden epileptický záchvat, nestačí pouze rodová náchylnost k epilepsii nebo výskyt epileptiformních abnormalit v EEG.</w:t>
      </w:r>
      <w:r w:rsidR="00A312A5" w:rsidRPr="00A312A5">
        <w:rPr>
          <w:rFonts w:cs="Arial"/>
          <w:color w:val="222222"/>
          <w:sz w:val="20"/>
          <w:szCs w:val="20"/>
          <w:shd w:val="clear" w:color="auto" w:fill="FFFFFF"/>
        </w:rPr>
        <w:t xml:space="preserve"> </w:t>
      </w:r>
      <w:r w:rsidR="00A312A5">
        <w:rPr>
          <w:rFonts w:cs="Arial"/>
          <w:color w:val="222222"/>
          <w:sz w:val="20"/>
          <w:szCs w:val="20"/>
          <w:shd w:val="clear" w:color="auto" w:fill="FFFFFF"/>
        </w:rPr>
        <w:t>[1]</w:t>
      </w:r>
    </w:p>
    <w:p w14:paraId="3AD12C7B" w14:textId="77777777" w:rsidR="00756618" w:rsidRPr="00756618" w:rsidRDefault="00A312A5" w:rsidP="00756618">
      <w:r>
        <w:t>Obecně se onemocnění objevuje ze dvou příčin, může se jednat</w:t>
      </w:r>
      <w:r w:rsidRPr="00756618">
        <w:t xml:space="preserve"> o již vrozenou vadu (primární epilepsie, způsobená nepříznivými vlivy během vývoje </w:t>
      </w:r>
      <w:r w:rsidR="00583867" w:rsidRPr="00756618">
        <w:t>embrya</w:t>
      </w:r>
      <w:r w:rsidRPr="00756618">
        <w:t>), nebo o epilepsii získanou (sekundární,</w:t>
      </w:r>
      <w:r w:rsidR="00583867">
        <w:t xml:space="preserve"> způsobenou</w:t>
      </w:r>
      <w:r w:rsidRPr="00756618">
        <w:t xml:space="preserve"> pozdějším poškozením mozku úrazem, nádory apod.).</w:t>
      </w:r>
      <w:r>
        <w:t xml:space="preserve"> </w:t>
      </w:r>
      <w:r w:rsidR="00583867">
        <w:t>Příčinou epileptických záchvatů může být jakákoliv léze mozku, která neurony částečně poškodí, ale ne úplně zničí, m</w:t>
      </w:r>
      <w:r w:rsidR="00CF6B36" w:rsidRPr="00756618">
        <w:t xml:space="preserve">ůže </w:t>
      </w:r>
      <w:r w:rsidR="00583867">
        <w:t xml:space="preserve">se jednat i o dysfunkce </w:t>
      </w:r>
      <w:r w:rsidR="00CF6B36" w:rsidRPr="00756618">
        <w:t xml:space="preserve">v důsledku systémové poruchy, jako například hypoglykémie a hypoxie, nebo o důsledek </w:t>
      </w:r>
      <w:r w:rsidR="00583867">
        <w:t xml:space="preserve">úrazu </w:t>
      </w:r>
      <w:r w:rsidR="00CF6B36" w:rsidRPr="00756618">
        <w:t>mozku. [2]</w:t>
      </w:r>
    </w:p>
    <w:p w14:paraId="05A447C0" w14:textId="77777777" w:rsidR="00756618" w:rsidRPr="00756618" w:rsidRDefault="00756618" w:rsidP="00756618">
      <w:r w:rsidRPr="00756618">
        <w:t>Základním patogenetickým mechanismem je epileptické ložisko (fokus, ohnisko), jde o různě rozsáhlou populaci neuronů s patologickou elektrickou aktivitou. Patologie spočívá v porušení sta</w:t>
      </w:r>
      <w:r w:rsidR="00583867">
        <w:t>vu klidové polarizace a v akční</w:t>
      </w:r>
      <w:r w:rsidRPr="00756618">
        <w:t xml:space="preserve"> depolarizaci povrchové membrány neuronu, což způsobuje jeho hyperexcitabilitu. V ložisku dochází k abnormálním neuronálním výbojům s opakovanými salvami relativně vysokých a za sebou jdoucích potenciálů. Záchvat</w:t>
      </w:r>
      <w:r w:rsidR="00583867">
        <w:t>y</w:t>
      </w:r>
      <w:r w:rsidRPr="00756618">
        <w:t xml:space="preserve"> m</w:t>
      </w:r>
      <w:r w:rsidR="00583867">
        <w:t>ohou</w:t>
      </w:r>
      <w:r w:rsidRPr="00756618">
        <w:t xml:space="preserve"> být ohraničen</w:t>
      </w:r>
      <w:r w:rsidR="00583867">
        <w:t>é</w:t>
      </w:r>
      <w:r w:rsidRPr="00756618">
        <w:t xml:space="preserve">, nešíří se do okolí a klinická symptomatika je dána jeho lokalizací, </w:t>
      </w:r>
      <w:r w:rsidR="00A76CEF">
        <w:t xml:space="preserve">v jiných případech </w:t>
      </w:r>
      <w:r w:rsidR="00583867">
        <w:t>se může</w:t>
      </w:r>
      <w:r w:rsidRPr="00756618">
        <w:t xml:space="preserve"> šířit do celého mozku. [2]</w:t>
      </w:r>
    </w:p>
    <w:p w14:paraId="0A6134CB" w14:textId="77777777" w:rsidR="00AE786F" w:rsidRDefault="00756618" w:rsidP="00CF6B36">
      <w:r w:rsidRPr="00756618">
        <w:t>Přibližně 60% pacientů s epilepsií (0,4% populace) trpí nemocí kvůli epileptickému ložisku a 4,5% farmakorezistivních epileptiků by mohlo profitovat z operativního odstranění tohoto ložiska.</w:t>
      </w:r>
      <w:r w:rsidR="00AE786F">
        <w:t xml:space="preserve"> Jak reportují různá epileptologická centra, za předpokladu, </w:t>
      </w:r>
      <w:r w:rsidR="00AE786F" w:rsidRPr="00756618">
        <w:t>že dokáž</w:t>
      </w:r>
      <w:r w:rsidR="00AE786F">
        <w:t>í</w:t>
      </w:r>
      <w:r w:rsidR="00AE786F" w:rsidRPr="00756618">
        <w:t xml:space="preserve"> přesně definovat a provést resekci epileptického ohniska,</w:t>
      </w:r>
      <w:r w:rsidR="00AE786F">
        <w:t xml:space="preserve"> </w:t>
      </w:r>
      <w:r w:rsidR="00AE786F" w:rsidRPr="00756618">
        <w:t>30 – 85%</w:t>
      </w:r>
      <w:r w:rsidR="00AE786F">
        <w:t xml:space="preserve"> (průměrně 60%)</w:t>
      </w:r>
      <w:r w:rsidR="00AE786F" w:rsidRPr="00756618">
        <w:t xml:space="preserve"> pacientů zůst</w:t>
      </w:r>
      <w:r w:rsidR="00AE786F">
        <w:t>ává po zákroku</w:t>
      </w:r>
      <w:r w:rsidR="00AE786F" w:rsidRPr="00756618">
        <w:t xml:space="preserve"> bez záchvatů</w:t>
      </w:r>
      <w:r w:rsidR="00AE786F">
        <w:t xml:space="preserve">. </w:t>
      </w:r>
      <w:r w:rsidR="00AE786F" w:rsidRPr="00756618">
        <w:t>[4] [6]</w:t>
      </w:r>
    </w:p>
    <w:p w14:paraId="4E331162" w14:textId="77777777" w:rsidR="00756618" w:rsidRDefault="00756618" w:rsidP="00756618">
      <w:r w:rsidRPr="00756618">
        <w:t xml:space="preserve">Důležitou roli v diagnostice epilepsie hraje EEG, v mezizáchvatovém období má význam především nález specifických grafoelementů, mezi které počítáme hroty, ostré vlny a komplex hrot a pomalá vlna. Negativní nález v EEG však epilepsii nevylučuje. Moderní metodou je dlouhodobé video-EEG monitorování, kde současně zaznamenáváme EEG a klinické projevy. Pro zjištění strukturální léze a příčiny epilepsie je nejdůležitější CT a MRI, při podezření na arteriovenózní malformaci i angiografie. [2] </w:t>
      </w:r>
    </w:p>
    <w:p w14:paraId="182EBAF0" w14:textId="77777777" w:rsidR="00DB4A95" w:rsidDel="00914CF2" w:rsidRDefault="00E840E5">
      <w:pPr>
        <w:rPr>
          <w:del w:id="64" w:author="Radek Janča" w:date="2016-05-20T13:44:00Z"/>
        </w:rPr>
      </w:pPr>
      <w:commentRangeStart w:id="65"/>
      <w:del w:id="66" w:author="Radek Janča" w:date="2016-05-20T13:45:00Z">
        <w:r w:rsidDel="00914CF2">
          <w:delText>Existuje několik dělení druhů epileptických záchvatů</w:delText>
        </w:r>
        <w:r w:rsidR="00DB4A95" w:rsidDel="00914CF2">
          <w:delText>, se kterými se lze v literatuře setkat, starší dělení popisuje záchvaty z hlediska chování člověka, novější dělení se zaměřuje spíše na oblast mozku, kterou záchvat postihuje</w:delText>
        </w:r>
      </w:del>
      <w:del w:id="67" w:author="Radek Janča" w:date="2016-05-20T13:44:00Z">
        <w:r w:rsidR="00DB4A95" w:rsidDel="00914CF2">
          <w:delText>.</w:delText>
        </w:r>
        <w:r w:rsidR="00297754" w:rsidDel="00914CF2">
          <w:delText xml:space="preserve"> </w:delText>
        </w:r>
        <w:r w:rsidR="00DB4A95" w:rsidDel="00914CF2">
          <w:delText xml:space="preserve">Starší dělení popisuje záchvaty </w:delText>
        </w:r>
        <w:r w:rsidR="00DB4A95" w:rsidRPr="00DB4A95" w:rsidDel="00914CF2">
          <w:rPr>
            <w:b/>
          </w:rPr>
          <w:delText>grand mal</w:delText>
        </w:r>
        <w:r w:rsidR="00DB4A95" w:rsidDel="00914CF2">
          <w:delText xml:space="preserve">, </w:delText>
        </w:r>
        <w:r w:rsidR="00DB4A95" w:rsidRPr="00DB4A95" w:rsidDel="00914CF2">
          <w:rPr>
            <w:b/>
          </w:rPr>
          <w:delText>petit mal</w:delText>
        </w:r>
        <w:r w:rsidR="00DB4A95" w:rsidDel="00914CF2">
          <w:delText xml:space="preserve">, </w:delText>
        </w:r>
        <w:r w:rsidR="00DB4A95" w:rsidRPr="00DB4A95" w:rsidDel="00914CF2">
          <w:rPr>
            <w:b/>
          </w:rPr>
          <w:delText>infantilní spasmy</w:delText>
        </w:r>
        <w:r w:rsidR="00DB4A95" w:rsidDel="00914CF2">
          <w:delText xml:space="preserve">, </w:delText>
        </w:r>
        <w:r w:rsidR="00DB4A95" w:rsidRPr="00DB4A95" w:rsidDel="00914CF2">
          <w:rPr>
            <w:b/>
          </w:rPr>
          <w:delText>atonicko-myoklinické záchvaty</w:delText>
        </w:r>
        <w:r w:rsidR="00DB4A95" w:rsidDel="00914CF2">
          <w:delText>.</w:delText>
        </w:r>
        <w:r w:rsidR="00A80481" w:rsidDel="00914CF2">
          <w:delText xml:space="preserve"> [2]</w:delText>
        </w:r>
      </w:del>
    </w:p>
    <w:p w14:paraId="53C656F6" w14:textId="77777777" w:rsidR="00297754" w:rsidRPr="00FA0B96" w:rsidDel="00914CF2" w:rsidRDefault="00297754">
      <w:pPr>
        <w:rPr>
          <w:del w:id="68" w:author="Radek Janča" w:date="2016-05-20T13:44:00Z"/>
        </w:rPr>
        <w:pPrChange w:id="69" w:author="Radek Janča" w:date="2016-05-20T13:44:00Z">
          <w:pPr>
            <w:pStyle w:val="Odstavecseseznamem"/>
            <w:numPr>
              <w:numId w:val="1"/>
            </w:numPr>
            <w:ind w:hanging="360"/>
          </w:pPr>
        </w:pPrChange>
      </w:pPr>
      <w:del w:id="70" w:author="Radek Janča" w:date="2016-05-20T13:44:00Z">
        <w:r w:rsidRPr="00FA0B96" w:rsidDel="00914CF2">
          <w:delText xml:space="preserve">Grand mal – začíná náhlou ztrátou vědomí s pádem, následuje tonická křeč (dlouhodobá svalová kontrakce) postihující všechno svalstvo trvající obvykle 30 až 60 sekund a následně přechází </w:delText>
        </w:r>
        <w:r w:rsidRPr="00FA0B96" w:rsidDel="00914CF2">
          <w:lastRenderedPageBreak/>
          <w:delText xml:space="preserve">v klonickou křeč (typická záškuby), která může postihovat i obličejové svalstvo, po dobu </w:delText>
        </w:r>
        <w:r w:rsidR="00515CDA" w:rsidDel="00914CF2">
          <w:delText>jedné</w:delText>
        </w:r>
        <w:r w:rsidRPr="00FA0B96" w:rsidDel="00914CF2">
          <w:delText xml:space="preserve"> až </w:delText>
        </w:r>
        <w:r w:rsidR="00515CDA" w:rsidDel="00914CF2">
          <w:delText>dvou minut</w:delText>
        </w:r>
        <w:r w:rsidRPr="00FA0B96" w:rsidDel="00914CF2">
          <w:delText>. Je život ohrožující v případě, že jeden záchvat plynule přechází v další, aniž by se nemocný probral k vědomí, tento stav je označován jako status epilepticus.</w:delText>
        </w:r>
      </w:del>
    </w:p>
    <w:p w14:paraId="7B030A08" w14:textId="77777777" w:rsidR="00297754" w:rsidRPr="00FA0B96" w:rsidDel="00914CF2" w:rsidRDefault="00297754">
      <w:pPr>
        <w:rPr>
          <w:del w:id="71" w:author="Radek Janča" w:date="2016-05-20T13:44:00Z"/>
        </w:rPr>
        <w:pPrChange w:id="72" w:author="Radek Janča" w:date="2016-05-20T13:44:00Z">
          <w:pPr>
            <w:pStyle w:val="Odstavecseseznamem"/>
            <w:numPr>
              <w:numId w:val="1"/>
            </w:numPr>
            <w:ind w:hanging="360"/>
          </w:pPr>
        </w:pPrChange>
      </w:pPr>
      <w:del w:id="73" w:author="Radek Janča" w:date="2016-05-20T13:44:00Z">
        <w:r w:rsidRPr="00FA0B96" w:rsidDel="00914CF2">
          <w:delText xml:space="preserve">Petit mal – typicky se vyskytuje u dětí, výjimečně přetrvávají do dospělosti. Jde o krátký záraz v činnosti, chování nebo řeči, někdy jen krátkodobé zakoukání se. </w:delText>
        </w:r>
      </w:del>
    </w:p>
    <w:p w14:paraId="3EA4DFF9" w14:textId="77777777" w:rsidR="00297754" w:rsidRPr="00FA0B96" w:rsidDel="00914CF2" w:rsidRDefault="00297754">
      <w:pPr>
        <w:rPr>
          <w:del w:id="74" w:author="Radek Janča" w:date="2016-05-20T13:44:00Z"/>
        </w:rPr>
        <w:pPrChange w:id="75" w:author="Radek Janča" w:date="2016-05-20T13:44:00Z">
          <w:pPr>
            <w:pStyle w:val="Odstavecseseznamem"/>
            <w:numPr>
              <w:numId w:val="1"/>
            </w:numPr>
            <w:ind w:hanging="360"/>
          </w:pPr>
        </w:pPrChange>
      </w:pPr>
      <w:del w:id="76" w:author="Radek Janča" w:date="2016-05-20T13:44:00Z">
        <w:r w:rsidRPr="00FA0B96" w:rsidDel="00914CF2">
          <w:delText>Infantilní spasmy – záchvaty kojeneckého věku, projevují se rychlým předklonem hlavičky a rozhozením horních končetin. Jsou prognostick</w:delText>
        </w:r>
        <w:r w:rsidR="00A80481" w:rsidDel="00914CF2">
          <w:delText>y velmi závažné a často spojené</w:delText>
        </w:r>
        <w:r w:rsidRPr="00FA0B96" w:rsidDel="00914CF2">
          <w:delText xml:space="preserve"> s těžším mozkovým poškozením</w:delText>
        </w:r>
      </w:del>
    </w:p>
    <w:p w14:paraId="56313217" w14:textId="77777777" w:rsidR="00297754" w:rsidRPr="00FA0B96" w:rsidDel="00914CF2" w:rsidRDefault="00297754">
      <w:pPr>
        <w:rPr>
          <w:del w:id="77" w:author="Radek Janča" w:date="2016-05-20T13:45:00Z"/>
        </w:rPr>
        <w:pPrChange w:id="78" w:author="Radek Janča" w:date="2016-05-20T13:44:00Z">
          <w:pPr>
            <w:pStyle w:val="Odstavecseseznamem"/>
            <w:numPr>
              <w:numId w:val="1"/>
            </w:numPr>
            <w:ind w:hanging="360"/>
          </w:pPr>
        </w:pPrChange>
      </w:pPr>
      <w:del w:id="79" w:author="Radek Janča" w:date="2016-05-20T13:44:00Z">
        <w:r w:rsidRPr="00FA0B96" w:rsidDel="00914CF2">
          <w:delText>Atonicko-myoklonické záchvaty – vyskytují se mezi 1. a 6. rokem věku, jsou charakteristické náhlou poruchou svalového tonu, krátkou křečí nebo naopak ztrátou svalového tonu s následným pádem. Záchvat trvá jen několik sekund.</w:delText>
        </w:r>
      </w:del>
    </w:p>
    <w:p w14:paraId="385B8601" w14:textId="77777777" w:rsidR="00297754" w:rsidRDefault="00297754" w:rsidP="00756618">
      <w:del w:id="80" w:author="Radek Janča" w:date="2016-05-20T13:45:00Z">
        <w:r w:rsidDel="00914CF2">
          <w:delText>Nové dělení rozděluje záchvaty do těchto skupin</w:delText>
        </w:r>
      </w:del>
      <w:ins w:id="81" w:author="Radek Janča" w:date="2016-05-20T13:45:00Z">
        <w:r w:rsidR="00914CF2">
          <w:t>V současnosti se typy záchvatů dělí dle oblasti mozku, která je abnormní aktivitou postižena. Toto dělení však není konečné</w:t>
        </w:r>
      </w:ins>
      <w:r w:rsidR="00A80481">
        <w:t xml:space="preserve"> [71]</w:t>
      </w:r>
      <w:r>
        <w:t>:</w:t>
      </w:r>
      <w:commentRangeEnd w:id="65"/>
      <w:r w:rsidR="00914CF2">
        <w:rPr>
          <w:rStyle w:val="Odkaznakoment"/>
        </w:rPr>
        <w:commentReference w:id="65"/>
      </w:r>
    </w:p>
    <w:p w14:paraId="2A30B28D" w14:textId="77777777" w:rsidR="00297754" w:rsidRDefault="00297754" w:rsidP="00297754">
      <w:pPr>
        <w:pStyle w:val="Odstavecseseznamem"/>
        <w:numPr>
          <w:ilvl w:val="0"/>
          <w:numId w:val="5"/>
        </w:numPr>
      </w:pPr>
      <w:r>
        <w:t xml:space="preserve">Jednoduché parciální záchvaty – postihuje malé ložisko mozku, </w:t>
      </w:r>
      <w:r w:rsidR="00F97CA6">
        <w:t xml:space="preserve">může se projevit například poruchami smyslů, záleží na </w:t>
      </w:r>
      <w:r w:rsidR="001954A0">
        <w:t>postižené oblasti</w:t>
      </w:r>
      <w:r w:rsidR="00F97CA6">
        <w:t> mozku, pacient zůstává při vědomí.</w:t>
      </w:r>
    </w:p>
    <w:p w14:paraId="293E8B10" w14:textId="77777777" w:rsidR="00297754" w:rsidRDefault="00297754" w:rsidP="00297754">
      <w:pPr>
        <w:pStyle w:val="Odstavecseseznamem"/>
        <w:numPr>
          <w:ilvl w:val="0"/>
          <w:numId w:val="5"/>
        </w:numPr>
      </w:pPr>
      <w:r>
        <w:t>Komplexní parciální záchvaty</w:t>
      </w:r>
      <w:r w:rsidR="00F97CA6">
        <w:t xml:space="preserve"> – postihuje rozsáhl</w:t>
      </w:r>
      <w:r w:rsidR="006703DC">
        <w:t>ou oblast</w:t>
      </w:r>
      <w:r w:rsidR="00F97CA6">
        <w:t xml:space="preserve"> mozku, </w:t>
      </w:r>
      <w:r w:rsidR="006703DC">
        <w:t>způsobuje automatický pohyb, naruší vědomí.</w:t>
      </w:r>
    </w:p>
    <w:p w14:paraId="5F69B55C" w14:textId="77777777" w:rsidR="00297754" w:rsidRDefault="00297754" w:rsidP="00297754">
      <w:pPr>
        <w:pStyle w:val="Odstavecseseznamem"/>
        <w:numPr>
          <w:ilvl w:val="0"/>
          <w:numId w:val="5"/>
        </w:numPr>
      </w:pPr>
      <w:r>
        <w:t>Generalizované záchvaty bez křečí</w:t>
      </w:r>
      <w:r w:rsidR="00A2660D">
        <w:t xml:space="preserve"> – postihuje celý mozek, je spojen s krátkým výpadkem vědomí, zahleděním se.</w:t>
      </w:r>
    </w:p>
    <w:p w14:paraId="755F6E60" w14:textId="77777777" w:rsidR="00297754" w:rsidRDefault="00297754" w:rsidP="00297754">
      <w:pPr>
        <w:pStyle w:val="Odstavecseseznamem"/>
        <w:numPr>
          <w:ilvl w:val="0"/>
          <w:numId w:val="5"/>
        </w:numPr>
      </w:pPr>
      <w:r>
        <w:t>Generalizované záchvaty s</w:t>
      </w:r>
      <w:r w:rsidR="00A2660D">
        <w:t> křečemi – Několikaminutový výpadek vědom spojený typicky s pádem pacienta a tonickou křečí.</w:t>
      </w:r>
    </w:p>
    <w:p w14:paraId="691A3E8D" w14:textId="77777777" w:rsidR="00297754" w:rsidRDefault="00297754" w:rsidP="00297754">
      <w:pPr>
        <w:pStyle w:val="Odstavecseseznamem"/>
      </w:pPr>
    </w:p>
    <w:p w14:paraId="2EDE93CC" w14:textId="77777777" w:rsidR="00756618" w:rsidRPr="00756618" w:rsidRDefault="00D05CC4" w:rsidP="00756618">
      <w:pPr>
        <w:pStyle w:val="Nadpis3"/>
        <w:rPr>
          <w:rFonts w:asciiTheme="minorHAnsi" w:hAnsiTheme="minorHAnsi"/>
        </w:rPr>
      </w:pPr>
      <w:r>
        <w:rPr>
          <w:rFonts w:asciiTheme="minorHAnsi" w:hAnsiTheme="minorHAnsi"/>
        </w:rPr>
        <w:t>Terapie</w:t>
      </w:r>
    </w:p>
    <w:p w14:paraId="2BD8B428" w14:textId="77777777" w:rsidR="00756618" w:rsidRPr="00756618" w:rsidRDefault="00756618" w:rsidP="00756618">
      <w:r w:rsidRPr="00756618">
        <w:t>Léčba epilepsie spojuje pravidelné dlouhodobé podávání antiepilepti</w:t>
      </w:r>
      <w:r w:rsidR="00D05CC4">
        <w:t>k</w:t>
      </w:r>
      <w:r w:rsidRPr="00756618">
        <w:t xml:space="preserve"> a dodržování příslušné životosprávy (dodržování pravidelného rytmu spánku a bdění, nespat během dne, nepřijímat jednorázově velké množství tekutin a nepít alkohol</w:t>
      </w:r>
      <w:ins w:id="82" w:author="Radek Janča" w:date="2016-05-20T13:49:00Z">
        <w:r w:rsidR="00914CF2">
          <w:t>, katogenní dieta</w:t>
        </w:r>
      </w:ins>
      <w:r w:rsidRPr="00756618">
        <w:t xml:space="preserve">). Podávání antiepileptik musí být pravidelné, </w:t>
      </w:r>
      <w:r w:rsidR="00D05CC4">
        <w:t>lék nesmí být náhle vysazen</w:t>
      </w:r>
      <w:r w:rsidR="000B5950">
        <w:t xml:space="preserve"> a jeho</w:t>
      </w:r>
      <w:r w:rsidRPr="00756618">
        <w:t xml:space="preserve"> dávkování je vždy řízeno odborníkem.</w:t>
      </w:r>
      <w:r w:rsidR="00A10D9F" w:rsidRPr="00A10D9F">
        <w:t xml:space="preserve"> </w:t>
      </w:r>
      <w:r w:rsidR="00A10D9F" w:rsidRPr="00756618">
        <w:t>[2]</w:t>
      </w:r>
    </w:p>
    <w:p w14:paraId="33841B1A" w14:textId="77777777" w:rsidR="00756618" w:rsidRPr="00756618" w:rsidDel="006B66B2" w:rsidRDefault="00756618" w:rsidP="00756618">
      <w:pPr>
        <w:rPr>
          <w:del w:id="83" w:author="Radek Janča" w:date="2016-05-20T13:52:00Z"/>
        </w:rPr>
      </w:pPr>
      <w:r w:rsidRPr="00756618">
        <w:t>Pro těžké refrakterní epilepsie jsou dnes k dispozici an</w:t>
      </w:r>
      <w:ins w:id="84" w:author="Radek Janča" w:date="2016-05-20T13:50:00Z">
        <w:r w:rsidR="00914CF2">
          <w:t>t</w:t>
        </w:r>
      </w:ins>
      <w:r w:rsidRPr="00756618">
        <w:t xml:space="preserve">iepileptika </w:t>
      </w:r>
      <w:ins w:id="85" w:author="Radek Janča" w:date="2016-05-20T13:50:00Z">
        <w:r w:rsidR="00914CF2">
          <w:t xml:space="preserve">tzv. </w:t>
        </w:r>
      </w:ins>
      <w:r w:rsidRPr="00756618">
        <w:t>III. generace</w:t>
      </w:r>
      <w:ins w:id="86" w:author="Radek Janča" w:date="2016-05-20T13:50:00Z">
        <w:r w:rsidR="006B66B2">
          <w:t>.</w:t>
        </w:r>
      </w:ins>
      <w:del w:id="87" w:author="Radek Janča" w:date="2016-05-20T13:50:00Z">
        <w:r w:rsidRPr="00756618" w:rsidDel="006B66B2">
          <w:delText>,</w:delText>
        </w:r>
      </w:del>
      <w:r w:rsidRPr="00756618">
        <w:t xml:space="preserve"> </w:t>
      </w:r>
      <w:del w:id="88" w:author="Radek Janča" w:date="2016-05-20T13:50:00Z">
        <w:r w:rsidRPr="00756618" w:rsidDel="006B66B2">
          <w:delText xml:space="preserve">některé </w:delText>
        </w:r>
        <w:r w:rsidR="000B5950" w:rsidDel="006B66B2">
          <w:delText>odolné</w:delText>
        </w:r>
      </w:del>
      <w:ins w:id="89" w:author="Radek Janča" w:date="2016-05-20T13:50:00Z">
        <w:r w:rsidR="006B66B2">
          <w:t>Některé dobře definované</w:t>
        </w:r>
      </w:ins>
      <w:r w:rsidRPr="00756618">
        <w:t xml:space="preserve"> ložiskové epilepsie lze léčit i chirurgicky</w:t>
      </w:r>
      <w:ins w:id="90" w:author="Radek Janča" w:date="2016-05-20T13:52:00Z">
        <w:r w:rsidR="006B66B2">
          <w:t xml:space="preserve"> </w:t>
        </w:r>
      </w:ins>
      <w:del w:id="91" w:author="Radek Janča" w:date="2016-05-20T13:52:00Z">
        <w:r w:rsidRPr="00756618" w:rsidDel="006B66B2">
          <w:delText xml:space="preserve">. Operace je dobře známá léčba jinak neřešitelných záchvatů, které jsou způsobeny resektabilní epileptogenní zónou. </w:delText>
        </w:r>
      </w:del>
      <w:r w:rsidRPr="00756618">
        <w:t>[3]</w:t>
      </w:r>
      <w:ins w:id="92" w:author="Radek Janča" w:date="2016-05-20T13:52:00Z">
        <w:r w:rsidR="006B66B2">
          <w:t>.</w:t>
        </w:r>
      </w:ins>
    </w:p>
    <w:p w14:paraId="6E10939A" w14:textId="77777777" w:rsidR="00756618" w:rsidRPr="00756618" w:rsidRDefault="006B66B2" w:rsidP="00756618">
      <w:ins w:id="93" w:author="Radek Janča" w:date="2016-05-20T13:52:00Z">
        <w:r>
          <w:t xml:space="preserve"> </w:t>
        </w:r>
      </w:ins>
      <w:r w:rsidR="00756618" w:rsidRPr="00756618">
        <w:t>Prognóza správně léčené epilepsie je celkem příznivá, záchvaty se většinou daří kompenzovat a zejména u dětí lze docílit i úplného vyléčení.</w:t>
      </w:r>
      <w:r w:rsidR="00A10D9F">
        <w:t xml:space="preserve"> </w:t>
      </w:r>
      <w:r w:rsidR="00A10D9F" w:rsidRPr="00756618">
        <w:t>[2]</w:t>
      </w:r>
    </w:p>
    <w:p w14:paraId="0CFB6F03" w14:textId="77777777" w:rsidR="006B66B2" w:rsidRDefault="006B66B2" w:rsidP="00756618">
      <w:pPr>
        <w:pStyle w:val="Nadpis3"/>
        <w:rPr>
          <w:ins w:id="94" w:author="Radek Janča" w:date="2016-05-20T13:52:00Z"/>
          <w:rFonts w:asciiTheme="minorHAnsi" w:hAnsiTheme="minorHAnsi"/>
        </w:rPr>
      </w:pPr>
    </w:p>
    <w:p w14:paraId="24DE8781" w14:textId="77777777" w:rsidR="00756618" w:rsidRPr="00756618" w:rsidRDefault="000B5950" w:rsidP="00756618">
      <w:pPr>
        <w:pStyle w:val="Nadpis3"/>
        <w:rPr>
          <w:rFonts w:asciiTheme="minorHAnsi" w:hAnsiTheme="minorHAnsi"/>
        </w:rPr>
      </w:pPr>
      <w:commentRangeStart w:id="95"/>
      <w:r>
        <w:rPr>
          <w:rFonts w:asciiTheme="minorHAnsi" w:hAnsiTheme="minorHAnsi"/>
        </w:rPr>
        <w:t>Epileptologické zóny</w:t>
      </w:r>
      <w:commentRangeEnd w:id="95"/>
      <w:r w:rsidR="00443A53">
        <w:rPr>
          <w:rStyle w:val="Odkaznakoment"/>
          <w:rFonts w:asciiTheme="minorHAnsi" w:eastAsiaTheme="minorHAnsi" w:hAnsiTheme="minorHAnsi" w:cstheme="minorBidi"/>
          <w:color w:val="auto"/>
        </w:rPr>
        <w:commentReference w:id="95"/>
      </w:r>
    </w:p>
    <w:p w14:paraId="0801294C" w14:textId="77777777" w:rsidR="00756618" w:rsidRPr="00756618" w:rsidRDefault="006B66B2" w:rsidP="00756618">
      <w:ins w:id="96" w:author="Radek Janča" w:date="2016-05-20T13:53:00Z">
        <w:r>
          <w:t xml:space="preserve">V současné době se již na epilepsii nahlíží jako na onemocnění zasahující spíše </w:t>
        </w:r>
      </w:ins>
      <w:ins w:id="97" w:author="Radek Janča" w:date="2016-05-20T13:56:00Z">
        <w:r>
          <w:t xml:space="preserve">komplexní </w:t>
        </w:r>
      </w:ins>
      <w:ins w:id="98" w:author="Radek Janča" w:date="2016-05-20T13:53:00Z">
        <w:r>
          <w:t>neurální sítě, nežli na jednotlivé ohraničené oblasti, tzv. z</w:t>
        </w:r>
      </w:ins>
      <w:ins w:id="99" w:author="Radek Janča" w:date="2016-05-20T13:54:00Z">
        <w:r>
          <w:t>óny.</w:t>
        </w:r>
      </w:ins>
      <w:ins w:id="100" w:author="Radek Janča" w:date="2016-05-20T13:55:00Z">
        <w:r w:rsidRPr="00756618">
          <w:t xml:space="preserve"> </w:t>
        </w:r>
      </w:ins>
      <w:r w:rsidR="00756618" w:rsidRPr="00756618">
        <w:t xml:space="preserve">Diagnostické metody definují zóny a léze na kortexu, úspěšnost chirurgické léčby závisí na odstranění </w:t>
      </w:r>
      <w:ins w:id="101" w:author="Radek Janča" w:date="2016-05-20T13:56:00Z">
        <w:r>
          <w:t xml:space="preserve">kritických </w:t>
        </w:r>
      </w:ins>
      <w:r w:rsidR="00756618" w:rsidRPr="00756618">
        <w:t xml:space="preserve">částí epileptické sítě, zejména pak epileptogenní zóny, ve které dochází </w:t>
      </w:r>
      <w:ins w:id="102" w:author="Radek Janča" w:date="2016-05-20T13:56:00Z">
        <w:r>
          <w:t xml:space="preserve">primárně </w:t>
        </w:r>
      </w:ins>
      <w:r w:rsidR="00756618" w:rsidRPr="00756618">
        <w:t>k rozvoji záchvatů. Jednotlivé zóny jsou dnes dobře popsány a budu se jim věnovat v dalších podkapitolách.</w:t>
      </w:r>
    </w:p>
    <w:p w14:paraId="2F99FC63" w14:textId="77777777" w:rsidR="00756618" w:rsidRPr="00756618" w:rsidRDefault="00756618" w:rsidP="00756618">
      <w:pPr>
        <w:pStyle w:val="Nadpis4"/>
        <w:rPr>
          <w:rFonts w:asciiTheme="minorHAnsi" w:hAnsiTheme="minorHAnsi"/>
        </w:rPr>
      </w:pPr>
      <w:r w:rsidRPr="00756618">
        <w:rPr>
          <w:rFonts w:asciiTheme="minorHAnsi" w:hAnsiTheme="minorHAnsi"/>
        </w:rPr>
        <w:t>Symptomatogenní zóna</w:t>
      </w:r>
    </w:p>
    <w:p w14:paraId="41742926" w14:textId="77777777" w:rsidR="00756618" w:rsidRPr="00756618" w:rsidRDefault="00756618" w:rsidP="00756618">
      <w:r w:rsidRPr="00756618">
        <w:t xml:space="preserve">Symptomatogenní zóna je část kortexu, která po aktivaci epileptoforním výbojem produkuje iktální symptomy. Tato zóna se </w:t>
      </w:r>
      <w:r w:rsidR="000B5950">
        <w:t>nechá určit na základě iktální</w:t>
      </w:r>
      <w:r w:rsidRPr="00756618">
        <w:t xml:space="preserve"> symptomatologie nebo pomocí analýzy video</w:t>
      </w:r>
      <w:r w:rsidR="000B5950">
        <w:t>-</w:t>
      </w:r>
      <w:r w:rsidRPr="00756618">
        <w:lastRenderedPageBreak/>
        <w:t>EEG záznamu. Tato zóna se ve většině případů nepřekrývá s epileptogenní zónou</w:t>
      </w:r>
      <w:ins w:id="103" w:author="Radek Janča" w:date="2016-05-20T13:57:00Z">
        <w:r w:rsidR="006B66B2">
          <w:t>, ale často bývá s epileptogenní zónou propojena nebo v</w:t>
        </w:r>
      </w:ins>
      <w:ins w:id="104" w:author="Radek Janča" w:date="2016-05-20T13:58:00Z">
        <w:r w:rsidR="006B66B2">
          <w:t> </w:t>
        </w:r>
      </w:ins>
      <w:ins w:id="105" w:author="Radek Janča" w:date="2016-05-20T13:57:00Z">
        <w:r w:rsidR="006B66B2">
          <w:t xml:space="preserve">jejím </w:t>
        </w:r>
      </w:ins>
      <w:ins w:id="106" w:author="Radek Janča" w:date="2016-05-20T13:58:00Z">
        <w:r w:rsidR="006B66B2">
          <w:t>těsné blízkosti</w:t>
        </w:r>
      </w:ins>
      <w:r w:rsidRPr="00756618">
        <w:t xml:space="preserve">. </w:t>
      </w:r>
      <w:del w:id="107" w:author="Radek Janča" w:date="2016-05-20T13:59:00Z">
        <w:r w:rsidRPr="00756618" w:rsidDel="006B66B2">
          <w:delText xml:space="preserve">Nejlepší </w:delText>
        </w:r>
      </w:del>
      <w:ins w:id="108" w:author="Radek Janča" w:date="2016-05-20T13:59:00Z">
        <w:r w:rsidR="006B66B2" w:rsidRPr="00756618">
          <w:t>Nej</w:t>
        </w:r>
        <w:r w:rsidR="006B66B2">
          <w:t>přesnější</w:t>
        </w:r>
        <w:r w:rsidR="006B66B2" w:rsidRPr="00756618">
          <w:t xml:space="preserve"> </w:t>
        </w:r>
      </w:ins>
      <w:r w:rsidRPr="00756618">
        <w:t xml:space="preserve">metodou určování této zóny je přímá elektrická stimulace kortexu </w:t>
      </w:r>
      <w:ins w:id="109" w:author="Radek Janča" w:date="2016-05-20T13:59:00Z">
        <w:r w:rsidR="006B66B2">
          <w:t xml:space="preserve">během invazivní explorace elektrodami, </w:t>
        </w:r>
      </w:ins>
      <w:ins w:id="110" w:author="Radek Janča" w:date="2016-05-20T14:00:00Z">
        <w:r w:rsidR="00443A53">
          <w:t>což simuluje</w:t>
        </w:r>
      </w:ins>
      <w:del w:id="111" w:author="Radek Janča" w:date="2016-05-20T14:00:00Z">
        <w:r w:rsidRPr="00756618" w:rsidDel="00443A53">
          <w:delText>vytvářející</w:delText>
        </w:r>
      </w:del>
      <w:r w:rsidRPr="00756618">
        <w:t xml:space="preserve"> podobné podmínky</w:t>
      </w:r>
      <w:r w:rsidR="000B5950">
        <w:t xml:space="preserve"> jako při</w:t>
      </w:r>
      <w:r w:rsidRPr="00756618">
        <w:t xml:space="preserve"> aktivaci epileptoformními výboji.</w:t>
      </w:r>
      <w:r w:rsidR="000B5950">
        <w:t xml:space="preserve"> [4]</w:t>
      </w:r>
    </w:p>
    <w:p w14:paraId="205B5FB6" w14:textId="77777777" w:rsidR="00756618" w:rsidRPr="00756618" w:rsidRDefault="00756618" w:rsidP="00756618">
      <w:pPr>
        <w:pStyle w:val="Nadpis4"/>
        <w:rPr>
          <w:rFonts w:asciiTheme="minorHAnsi" w:hAnsiTheme="minorHAnsi"/>
        </w:rPr>
      </w:pPr>
      <w:r w:rsidRPr="00756618">
        <w:rPr>
          <w:rFonts w:asciiTheme="minorHAnsi" w:hAnsiTheme="minorHAnsi"/>
        </w:rPr>
        <w:t>Iritační zóna</w:t>
      </w:r>
    </w:p>
    <w:p w14:paraId="6C7398D7" w14:textId="77777777" w:rsidR="00756618" w:rsidRPr="00756618" w:rsidRDefault="00756618" w:rsidP="00756618">
      <w:r w:rsidRPr="00756618">
        <w:t xml:space="preserve">Tato zóna je definována jako část tkáně kortexu generující typické mezizáchvatové výboje, </w:t>
      </w:r>
      <w:r w:rsidR="000B5950">
        <w:t xml:space="preserve">lokalizace </w:t>
      </w:r>
      <w:r w:rsidRPr="00756618">
        <w:t>této zóny se provádí pomocí EEG (skalpového nebo intrakraniálního), magnetoencefalografií nebo pomocí funkční magnetické rezonance</w:t>
      </w:r>
      <w:r w:rsidR="000B5950">
        <w:t xml:space="preserve"> (fMRI)</w:t>
      </w:r>
      <w:ins w:id="112" w:author="Radek Janča" w:date="2016-05-20T14:02:00Z">
        <w:r w:rsidR="00443A53">
          <w:t xml:space="preserve"> spolu s EEG</w:t>
        </w:r>
      </w:ins>
      <w:r w:rsidRPr="00756618">
        <w:t>. Iritační zóna je často velmi rozsáhlá, může postihovat celou hemisféru</w:t>
      </w:r>
      <w:del w:id="113" w:author="Radek Janča" w:date="2016-05-20T14:03:00Z">
        <w:r w:rsidRPr="00756618" w:rsidDel="00443A53">
          <w:delText>, její úplná resekce však není nezbytně nutná k vymizení záchvatů</w:delText>
        </w:r>
      </w:del>
      <w:r w:rsidRPr="00756618">
        <w:t>.</w:t>
      </w:r>
      <w:ins w:id="114" w:author="Radek Janča" w:date="2016-05-20T14:03:00Z">
        <w:r w:rsidR="00443A53">
          <w:t xml:space="preserve"> Její odstranění není proto nezbytně nutné, i když její zahrnutí do resekce zvyšuje šanci na dobrý pooperační výsledek</w:t>
        </w:r>
      </w:ins>
      <w:r w:rsidR="000B5950">
        <w:t xml:space="preserve"> [4]</w:t>
      </w:r>
      <w:ins w:id="115" w:author="Radek Janča" w:date="2016-05-20T14:04:00Z">
        <w:r w:rsidR="00443A53">
          <w:t>.</w:t>
        </w:r>
      </w:ins>
    </w:p>
    <w:p w14:paraId="29BB5423" w14:textId="77777777" w:rsidR="00756618" w:rsidRPr="00756618" w:rsidRDefault="00756618" w:rsidP="00756618">
      <w:pPr>
        <w:pStyle w:val="Nadpis4"/>
        <w:rPr>
          <w:rFonts w:asciiTheme="minorHAnsi" w:hAnsiTheme="minorHAnsi"/>
        </w:rPr>
      </w:pPr>
      <w:r w:rsidRPr="00756618">
        <w:rPr>
          <w:rFonts w:asciiTheme="minorHAnsi" w:hAnsiTheme="minorHAnsi"/>
        </w:rPr>
        <w:t>Zóna počátku záchvatu</w:t>
      </w:r>
    </w:p>
    <w:p w14:paraId="12978913" w14:textId="77777777" w:rsidR="00756618" w:rsidRPr="00756618" w:rsidRDefault="00756618" w:rsidP="00756618">
      <w:r w:rsidRPr="00756618">
        <w:t xml:space="preserve">Zóna počátku záchvatu je </w:t>
      </w:r>
      <w:del w:id="116" w:author="Radek Janča" w:date="2016-05-20T14:04:00Z">
        <w:r w:rsidRPr="00756618" w:rsidDel="00443A53">
          <w:delText xml:space="preserve">taková </w:delText>
        </w:r>
      </w:del>
      <w:ins w:id="117" w:author="Radek Janča" w:date="2016-05-20T14:04:00Z">
        <w:r w:rsidR="00443A53">
          <w:t>klíčová</w:t>
        </w:r>
        <w:r w:rsidR="00443A53" w:rsidRPr="00756618">
          <w:t xml:space="preserve"> </w:t>
        </w:r>
      </w:ins>
      <w:r w:rsidRPr="00756618">
        <w:t xml:space="preserve">část kortexu, ze které jsou </w:t>
      </w:r>
      <w:del w:id="118" w:author="Radek Janča" w:date="2016-05-20T14:05:00Z">
        <w:r w:rsidRPr="00756618" w:rsidDel="00443A53">
          <w:delText xml:space="preserve">generovány </w:delText>
        </w:r>
      </w:del>
      <w:ins w:id="119" w:author="Radek Janča" w:date="2016-05-20T14:05:00Z">
        <w:r w:rsidR="00443A53">
          <w:t>spouštěny</w:t>
        </w:r>
        <w:r w:rsidR="00443A53" w:rsidRPr="00756618">
          <w:t xml:space="preserve"> </w:t>
        </w:r>
      </w:ins>
      <w:r w:rsidRPr="00756618">
        <w:t xml:space="preserve">záchvaty, tvoří klíčovou část </w:t>
      </w:r>
      <w:ins w:id="120" w:author="Radek Janča" w:date="2016-05-20T14:05:00Z">
        <w:r w:rsidR="00443A53">
          <w:t xml:space="preserve">tzv. </w:t>
        </w:r>
      </w:ins>
      <w:r w:rsidRPr="00756618">
        <w:t>epileptogenní zóny. Nejčastěji lze určit její pozici z</w:t>
      </w:r>
      <w:del w:id="121" w:author="Radek Janča" w:date="2016-05-20T14:06:00Z">
        <w:r w:rsidRPr="00756618" w:rsidDel="00443A53">
          <w:delText> </w:delText>
        </w:r>
      </w:del>
      <w:ins w:id="122" w:author="Radek Janča" w:date="2016-05-20T14:06:00Z">
        <w:r w:rsidR="00443A53">
          <w:t> </w:t>
        </w:r>
      </w:ins>
      <w:r w:rsidRPr="00756618">
        <w:t>intrakraniálního</w:t>
      </w:r>
      <w:ins w:id="123" w:author="Radek Janča" w:date="2016-05-20T14:06:00Z">
        <w:r w:rsidR="00443A53">
          <w:t xml:space="preserve"> EEG</w:t>
        </w:r>
      </w:ins>
      <w:r w:rsidRPr="00756618">
        <w:t xml:space="preserve"> </w:t>
      </w:r>
      <w:ins w:id="124" w:author="Radek Janča" w:date="2016-05-20T14:06:00Z">
        <w:r w:rsidR="00443A53">
          <w:t>(</w:t>
        </w:r>
      </w:ins>
      <w:del w:id="125" w:author="Radek Janča" w:date="2016-05-20T14:06:00Z">
        <w:r w:rsidRPr="00756618" w:rsidDel="00443A53">
          <w:delText xml:space="preserve">nebo </w:delText>
        </w:r>
      </w:del>
      <w:ins w:id="126" w:author="Radek Janča" w:date="2016-05-20T14:06:00Z">
        <w:r w:rsidR="00443A53">
          <w:t xml:space="preserve">výjimečně ze </w:t>
        </w:r>
      </w:ins>
      <w:r w:rsidRPr="00756618">
        <w:t>skalpového EEG</w:t>
      </w:r>
      <w:ins w:id="127" w:author="Radek Janča" w:date="2016-05-20T14:07:00Z">
        <w:r w:rsidR="00443A53">
          <w:t>, lépe z high density EEG</w:t>
        </w:r>
      </w:ins>
      <w:ins w:id="128" w:author="Radek Janča" w:date="2016-05-20T14:06:00Z">
        <w:r w:rsidR="00443A53">
          <w:t>)</w:t>
        </w:r>
      </w:ins>
      <w:r w:rsidRPr="00756618">
        <w:t>, nebo pomocí SPECT (single photon emission computed tomografy). Skalpové EEG nám dokáže odhalit pouze přibližnou lokaci této zóny kvůli velkým plochám elektrod</w:t>
      </w:r>
      <w:r w:rsidR="000B5950">
        <w:t>, jejich</w:t>
      </w:r>
      <w:r w:rsidRPr="00756618">
        <w:t xml:space="preserve"> relativně malé citlivosti</w:t>
      </w:r>
      <w:r w:rsidR="000B5950">
        <w:t xml:space="preserve"> a</w:t>
      </w:r>
      <w:r w:rsidRPr="00756618">
        <w:t xml:space="preserve"> kvůli relativně velké vzdálenosti od kortexu. Invazivní EEG je naopak velmi citlivé, ale zónu přesně určí pouze za předpokladu, že se elektroda nachází </w:t>
      </w:r>
      <w:r w:rsidR="000B5950">
        <w:t>přímo</w:t>
      </w:r>
      <w:r w:rsidRPr="00756618">
        <w:t xml:space="preserve"> </w:t>
      </w:r>
      <w:ins w:id="129" w:author="Radek Janča" w:date="2016-05-20T14:07:00Z">
        <w:r w:rsidR="00443A53">
          <w:t xml:space="preserve">uvnitř nebo </w:t>
        </w:r>
      </w:ins>
      <w:r w:rsidRPr="00756618">
        <w:t>nad touto oblastí.</w:t>
      </w:r>
      <w:r w:rsidR="000B5950">
        <w:t xml:space="preserve"> [4]</w:t>
      </w:r>
    </w:p>
    <w:p w14:paraId="5A7266E2" w14:textId="77777777" w:rsidR="00756618" w:rsidRPr="00756618" w:rsidRDefault="00756618" w:rsidP="00756618">
      <w:pPr>
        <w:pStyle w:val="Nadpis4"/>
        <w:rPr>
          <w:rFonts w:asciiTheme="minorHAnsi" w:hAnsiTheme="minorHAnsi"/>
        </w:rPr>
      </w:pPr>
      <w:r w:rsidRPr="00756618">
        <w:rPr>
          <w:rFonts w:asciiTheme="minorHAnsi" w:hAnsiTheme="minorHAnsi"/>
        </w:rPr>
        <w:t>Epileptogenní strukturální léze</w:t>
      </w:r>
    </w:p>
    <w:p w14:paraId="71E1C2CA" w14:textId="77777777" w:rsidR="00756618" w:rsidRPr="00756618" w:rsidRDefault="00756618" w:rsidP="00756618">
      <w:r w:rsidRPr="00756618">
        <w:t>Jde o abnormální mozkovou strukturu přímo způsobující epilepsii,</w:t>
      </w:r>
      <w:r w:rsidR="000B5950">
        <w:t xml:space="preserve"> která je</w:t>
      </w:r>
      <w:r w:rsidRPr="00756618">
        <w:t xml:space="preserve"> nejčastěji odhalitelná pomocí magnetické rezonance s velkým rozlišením</w:t>
      </w:r>
      <w:r w:rsidR="000B5950">
        <w:t>, o</w:t>
      </w:r>
      <w:r w:rsidRPr="00756618">
        <w:t xml:space="preserve">všem ne všechny léze na pacientově mozku jsou epileptogenní a nemusí s epilepsií souviset, proto je nutné ověřit pomocí EEG, zda je nalezená léze zodpovědná </w:t>
      </w:r>
      <w:ins w:id="130" w:author="Radek Janča" w:date="2016-05-20T14:09:00Z">
        <w:r w:rsidR="00443A53">
          <w:t>z</w:t>
        </w:r>
      </w:ins>
      <w:del w:id="131" w:author="Radek Janča" w:date="2016-05-20T14:09:00Z">
        <w:r w:rsidRPr="00756618" w:rsidDel="00443A53">
          <w:delText>n</w:delText>
        </w:r>
      </w:del>
      <w:r w:rsidRPr="00756618">
        <w:t xml:space="preserve">a pacientovy záchvaty. Dříve se mělo za to, že pouze úplná resekce takové léze vede k uzdravení pacienta, </w:t>
      </w:r>
      <w:r w:rsidR="00F374BF">
        <w:t>objevili se však</w:t>
      </w:r>
      <w:r w:rsidRPr="00756618">
        <w:t xml:space="preserve"> nové případy, ve kterých pomohla </w:t>
      </w:r>
      <w:r w:rsidR="00F374BF">
        <w:t>i jen částečná resekce léze</w:t>
      </w:r>
      <w:ins w:id="132" w:author="Radek Janča" w:date="2016-05-20T14:09:00Z">
        <w:r w:rsidR="00443A53">
          <w:t>, která porušila klíčové struktury epileptické sítě</w:t>
        </w:r>
      </w:ins>
      <w:r w:rsidR="00F374BF">
        <w:t xml:space="preserve">. Na </w:t>
      </w:r>
      <w:r w:rsidRPr="00756618">
        <w:t>druhou stranu existují i případy, kdy ani celková resekce léze nepomohla.</w:t>
      </w:r>
      <w:r w:rsidR="000B5950">
        <w:t xml:space="preserve"> [4]</w:t>
      </w:r>
    </w:p>
    <w:p w14:paraId="7CFAC5A7" w14:textId="77777777" w:rsidR="00756618" w:rsidRPr="00756618" w:rsidRDefault="00756618" w:rsidP="00756618">
      <w:pPr>
        <w:pStyle w:val="Nadpis4"/>
        <w:rPr>
          <w:rFonts w:asciiTheme="minorHAnsi" w:hAnsiTheme="minorHAnsi"/>
        </w:rPr>
      </w:pPr>
      <w:r w:rsidRPr="00756618">
        <w:rPr>
          <w:rFonts w:asciiTheme="minorHAnsi" w:hAnsiTheme="minorHAnsi"/>
        </w:rPr>
        <w:t>Zóna funkčního deficitu</w:t>
      </w:r>
    </w:p>
    <w:p w14:paraId="3B7D84B0" w14:textId="77777777" w:rsidR="00756618" w:rsidRPr="00756618" w:rsidRDefault="00756618" w:rsidP="00756618">
      <w:r w:rsidRPr="00756618">
        <w:t xml:space="preserve">Zóna funkčního deficitu je část kortexu s abnormální funkčností v mezizáchvatovém období. Existuje více metod jak určit funkčnost mozkové tkáně, například pomocí </w:t>
      </w:r>
      <w:ins w:id="133" w:author="Radek Janča" w:date="2016-05-20T14:11:00Z">
        <w:r w:rsidR="00E367B6">
          <w:t xml:space="preserve">psychologických a </w:t>
        </w:r>
      </w:ins>
      <w:r w:rsidRPr="00756618">
        <w:t>neurologických vyšetření, EEG, fMRI nebo SPECT.</w:t>
      </w:r>
      <w:r w:rsidR="000B5950">
        <w:t xml:space="preserve"> [4]</w:t>
      </w:r>
    </w:p>
    <w:p w14:paraId="595838DD" w14:textId="77777777" w:rsidR="00756618" w:rsidRPr="00756618" w:rsidRDefault="00756618" w:rsidP="00756618">
      <w:pPr>
        <w:pStyle w:val="Nadpis4"/>
        <w:rPr>
          <w:rFonts w:asciiTheme="minorHAnsi" w:hAnsiTheme="minorHAnsi"/>
        </w:rPr>
      </w:pPr>
      <w:r w:rsidRPr="00756618">
        <w:rPr>
          <w:rFonts w:asciiTheme="minorHAnsi" w:hAnsiTheme="minorHAnsi"/>
        </w:rPr>
        <w:t>Epileptogenní zóna</w:t>
      </w:r>
    </w:p>
    <w:p w14:paraId="288A69D4" w14:textId="77777777" w:rsidR="00756618" w:rsidRPr="00756618" w:rsidRDefault="00F374BF" w:rsidP="00756618">
      <w:r>
        <w:t>Epileptogenní zóna j</w:t>
      </w:r>
      <w:r w:rsidR="00756618" w:rsidRPr="00756618">
        <w:t>e pouze teoretickým konceptem, protože nelze určit</w:t>
      </w:r>
      <w:r>
        <w:t xml:space="preserve"> její</w:t>
      </w:r>
      <w:r w:rsidR="00756618" w:rsidRPr="00756618">
        <w:t xml:space="preserve"> přesnou hranici, je však zodpovědná za generování epileptických záchvatů. Pokud je pacient po operaci bez záchvatů, říkáme, že </w:t>
      </w:r>
      <w:r w:rsidRPr="00756618">
        <w:t>resekovaná</w:t>
      </w:r>
      <w:r w:rsidR="00756618" w:rsidRPr="00756618">
        <w:t xml:space="preserve"> oblast musela epileptogenní zónu obsahovat.</w:t>
      </w:r>
      <w:r w:rsidR="000B5950">
        <w:t xml:space="preserve"> [4]</w:t>
      </w:r>
    </w:p>
    <w:p w14:paraId="610AA0F0" w14:textId="77777777" w:rsidR="00756618" w:rsidRPr="00756618" w:rsidRDefault="00756618" w:rsidP="00756618">
      <w:pPr>
        <w:pStyle w:val="Nadpis4"/>
        <w:rPr>
          <w:rFonts w:asciiTheme="minorHAnsi" w:hAnsiTheme="minorHAnsi"/>
        </w:rPr>
      </w:pPr>
      <w:r w:rsidRPr="00756618">
        <w:rPr>
          <w:rFonts w:asciiTheme="minorHAnsi" w:hAnsiTheme="minorHAnsi"/>
        </w:rPr>
        <w:t>Elokventní zóna</w:t>
      </w:r>
    </w:p>
    <w:p w14:paraId="6FCCF67E" w14:textId="77777777" w:rsidR="00756618" w:rsidRPr="00756618" w:rsidRDefault="00756618" w:rsidP="00756618">
      <w:r w:rsidRPr="00756618">
        <w:t>Elokventní zóna je část kortexu, který brání úplné resekci epileptogenní zóny, protože plní nějakou významnou funkci, jako je zrak nebo řeč</w:t>
      </w:r>
      <w:r w:rsidR="00F374BF">
        <w:t>. P</w:t>
      </w:r>
      <w:r w:rsidRPr="00756618">
        <w:t xml:space="preserve">oškození této zóny by vedlo k výraznému snížení kvality života pacienta. Zóna se </w:t>
      </w:r>
      <w:r w:rsidR="00F374BF">
        <w:t>lokalizována</w:t>
      </w:r>
      <w:r w:rsidRPr="00756618">
        <w:t xml:space="preserve"> pomocí evokovaných potenciálu, MEG, fMRI nebo PET.</w:t>
      </w:r>
      <w:r w:rsidR="000B5950">
        <w:t xml:space="preserve"> [4]</w:t>
      </w:r>
    </w:p>
    <w:p w14:paraId="251941C7" w14:textId="18ECBB13" w:rsidR="00756618" w:rsidRPr="00756618" w:rsidRDefault="00756618" w:rsidP="00756618">
      <w:pPr>
        <w:pStyle w:val="Nadpis2"/>
        <w:rPr>
          <w:rFonts w:asciiTheme="minorHAnsi" w:hAnsiTheme="minorHAnsi"/>
        </w:rPr>
      </w:pPr>
      <w:del w:id="134" w:author="Radek Janča" w:date="2016-05-20T17:33:00Z">
        <w:r w:rsidRPr="00756618" w:rsidDel="002650B0">
          <w:rPr>
            <w:rFonts w:asciiTheme="minorHAnsi" w:hAnsiTheme="minorHAnsi"/>
          </w:rPr>
          <w:delText xml:space="preserve">Zobrazovací </w:delText>
        </w:r>
      </w:del>
      <w:ins w:id="135" w:author="Radek Janča" w:date="2016-05-20T17:33:00Z">
        <w:r w:rsidR="002650B0">
          <w:rPr>
            <w:rFonts w:asciiTheme="minorHAnsi" w:hAnsiTheme="minorHAnsi"/>
          </w:rPr>
          <w:t>Elektrofyziologická aktivita mozku</w:t>
        </w:r>
      </w:ins>
      <w:del w:id="136" w:author="Radek Janča" w:date="2016-05-20T17:34:00Z">
        <w:r w:rsidRPr="00756618" w:rsidDel="002650B0">
          <w:rPr>
            <w:rFonts w:asciiTheme="minorHAnsi" w:hAnsiTheme="minorHAnsi"/>
          </w:rPr>
          <w:delText>metody</w:delText>
        </w:r>
      </w:del>
    </w:p>
    <w:p w14:paraId="54FD2876" w14:textId="77777777" w:rsidR="00756618" w:rsidRPr="00756618" w:rsidRDefault="00756618" w:rsidP="00756618">
      <w:r w:rsidRPr="00756618">
        <w:t xml:space="preserve">Lidský mozek je nejkomplexnější organizovaná struktura skládající se ze 10^10 neuronů v nejsvrchnější části v cerebrálním kortexu. Tato buňky jsou aktivní jednotky obrovské signálové sítě, která zahrnuje 10^14 propojení neboli synapsí. Když zpracovávají informace, tečou mozkem malé proudy, které můžeme měřit, jak je tomu v případě elektroencefalogramu (EEG), nebo můžeme </w:t>
      </w:r>
      <w:r w:rsidRPr="00756618">
        <w:lastRenderedPageBreak/>
        <w:t>využít magnetického pole, které produkují (řádově fT), neinvazivně měřitelné pomocí  magnetoencefalogramu (MEG). [5]</w:t>
      </w:r>
    </w:p>
    <w:p w14:paraId="0F06276A" w14:textId="77777777" w:rsidR="00756618" w:rsidRPr="00756618" w:rsidRDefault="005B6981" w:rsidP="00756618">
      <w:pPr>
        <w:pStyle w:val="Nadpis2"/>
        <w:rPr>
          <w:rFonts w:asciiTheme="minorHAnsi" w:hAnsiTheme="minorHAnsi"/>
        </w:rPr>
      </w:pPr>
      <w:r>
        <w:rPr>
          <w:rFonts w:asciiTheme="minorHAnsi" w:hAnsiTheme="minorHAnsi"/>
        </w:rPr>
        <w:t>Magnetoencefalografie</w:t>
      </w:r>
    </w:p>
    <w:p w14:paraId="7A22BA3D" w14:textId="77777777" w:rsidR="00756618" w:rsidRPr="00756618" w:rsidRDefault="00756618" w:rsidP="00756618">
      <w:r w:rsidRPr="00756618">
        <w:t>Počátky magnetoencefalografie se datují do šedesátých let dvacátého století, kdy se Cohen pokoušel měřit magnetické pole srdce a mozku pomocí měděných folií navinutých na feromagnetické jádro. [7] Průlom přišel s vynálezem magnetometrů SQUID (superconducting quantum interference device) využívající kvantový fenomén nastávající při velmi nízkých teplotách zvaná Josephsonův jev. [8]</w:t>
      </w:r>
    </w:p>
    <w:p w14:paraId="214FA0DC" w14:textId="77777777" w:rsidR="00756618" w:rsidRPr="00756618" w:rsidRDefault="00756618" w:rsidP="00756618">
      <w:r w:rsidRPr="00756618">
        <w:t>Magnetoencefalogra</w:t>
      </w:r>
      <w:r w:rsidR="00F374BF">
        <w:t>f</w:t>
      </w:r>
      <w:r w:rsidRPr="00756618">
        <w:t xml:space="preserve"> je schopen zaznamenávat velmi </w:t>
      </w:r>
      <w:r w:rsidR="00F374BF">
        <w:t>slabá magnetická pole v řádech 10</w:t>
      </w:r>
      <w:r w:rsidR="00F374BF" w:rsidRPr="00F374BF">
        <w:rPr>
          <w:vertAlign w:val="superscript"/>
        </w:rPr>
        <w:t>-15</w:t>
      </w:r>
      <w:r w:rsidR="00F374BF">
        <w:t xml:space="preserve"> T</w:t>
      </w:r>
      <w:r w:rsidRPr="00756618">
        <w:t xml:space="preserve">esla (o několik řádů slabší než magnetický šum prostředí), které korelují s aktivitou neuronů v mozku. Protože je magnetické pole mozku tak slabé, jeho záznam je možný pouze v magneticky odstíněných místnostech. [6] Fyzikální principy, na kterých MEG staví, jsou popsány </w:t>
      </w:r>
      <w:ins w:id="137" w:author="Radek Janča" w:date="2016-05-20T14:14:00Z">
        <w:r w:rsidR="00E367B6">
          <w:t xml:space="preserve">např. </w:t>
        </w:r>
      </w:ins>
      <w:r w:rsidRPr="00756618">
        <w:t>v</w:t>
      </w:r>
      <w:r w:rsidR="005B6981">
        <w:t xml:space="preserve"> knize [9]</w:t>
      </w:r>
      <w:r w:rsidRPr="00756618">
        <w:t xml:space="preserve">. </w:t>
      </w:r>
    </w:p>
    <w:p w14:paraId="06DAE494" w14:textId="77777777" w:rsidR="00756618" w:rsidRPr="00756618" w:rsidRDefault="00756618" w:rsidP="00756618">
      <w:r w:rsidRPr="00756618">
        <w:t>Moderní MEG skenery s několika stovkami senzorů poskytují jemné prostorové rozlišení neuromagnetické aktivity mozku, díky čemuž je možné tvořit hypotézy o místech vzniku této aktivity</w:t>
      </w:r>
      <w:r w:rsidR="005B6981">
        <w:t xml:space="preserve"> </w:t>
      </w:r>
      <w:r w:rsidR="005B6981" w:rsidRPr="00756618">
        <w:t>[6]</w:t>
      </w:r>
      <w:r w:rsidRPr="00756618">
        <w:t>.</w:t>
      </w:r>
      <w:r w:rsidR="005B6981">
        <w:t xml:space="preserve"> Na magnetoencefalografická data je také možné aplikovat algoritmy inverzní úlohy, proces je vcelku stejný, liší se pouze model přímé úlohy.</w:t>
      </w:r>
      <w:r w:rsidRPr="00756618">
        <w:t xml:space="preserve"> </w:t>
      </w:r>
      <w:ins w:id="138" w:author="Radek Janča" w:date="2016-05-20T14:15:00Z">
        <w:r w:rsidR="00E367B6">
          <w:t>MEG není předmětem této práce, nicméně jej uvádím pro úplnost.</w:t>
        </w:r>
      </w:ins>
    </w:p>
    <w:p w14:paraId="167FAE47" w14:textId="77777777" w:rsidR="00756618" w:rsidRPr="00756618" w:rsidRDefault="005B6981" w:rsidP="00756618">
      <w:pPr>
        <w:pStyle w:val="Nadpis2"/>
        <w:rPr>
          <w:rFonts w:asciiTheme="minorHAnsi" w:hAnsiTheme="minorHAnsi"/>
        </w:rPr>
      </w:pPr>
      <w:r>
        <w:rPr>
          <w:rFonts w:asciiTheme="minorHAnsi" w:hAnsiTheme="minorHAnsi"/>
        </w:rPr>
        <w:t>Elektroencefalografie</w:t>
      </w:r>
    </w:p>
    <w:p w14:paraId="3B4D8939" w14:textId="77777777" w:rsidR="00756618" w:rsidRPr="00756618" w:rsidRDefault="00756618" w:rsidP="00756618">
      <w:r w:rsidRPr="00756618">
        <w:t>EEG signál je záznam</w:t>
      </w:r>
      <w:r w:rsidR="00667016">
        <w:t>em</w:t>
      </w:r>
      <w:r w:rsidR="00BB3267">
        <w:t xml:space="preserve"> potenciálů vyvolaných</w:t>
      </w:r>
      <w:r w:rsidRPr="00756618">
        <w:t xml:space="preserve"> proud</w:t>
      </w:r>
      <w:r w:rsidR="00BB3267">
        <w:t>em</w:t>
      </w:r>
      <w:r w:rsidRPr="00756618">
        <w:t>, který protéká během synaptické excitace dendrity neuronů cerebrálního kortexu a</w:t>
      </w:r>
      <w:r w:rsidR="00667016">
        <w:t xml:space="preserve"> je</w:t>
      </w:r>
      <w:r w:rsidRPr="00756618">
        <w:t xml:space="preserve"> následně promítán skrze pacientovu lebku až k elektrodám zaznamenávacího zařízení</w:t>
      </w:r>
      <w:r w:rsidR="00017A35">
        <w:t>, EEG je typicky měřeno v řádech 10</w:t>
      </w:r>
      <w:r w:rsidR="00017A35" w:rsidRPr="00017A35">
        <w:rPr>
          <w:vertAlign w:val="superscript"/>
        </w:rPr>
        <w:t>-6</w:t>
      </w:r>
      <w:r w:rsidR="00017A35">
        <w:t xml:space="preserve"> voltu</w:t>
      </w:r>
      <w:r w:rsidRPr="00756618">
        <w:t>. Proudy v mozku jsou generovány převážně přechodem pozitivně nabitých iontů sodíku, draslíku a vápníku a negativně nabitých iontů chloru membránami neuronů. [10] Elektrická aktivita mozku se nechá rozdělit na dvě třídy, akční potenciály (AP) a postsynaptické potenciály (PSP). PSP se objeví při vyplavení neurotransmiteru presynaptickým neuronem, dojde ke změně koncentračního gradientu a tím ke změně membránového potenciálu. Velikost potenciálu jednoho izolovaného PSP je přímo úměrná počtu receptorů, které navázali mediátor. Amplituda měřeného PSP klesá se vzdáleností od elektrod zaznamenávajícího přístroje. AP vzniká, jestliže membránový potenciál neuronu přesáhne jeho vnitřní prahovou hodnotu. AP se rychle šíří membránou neuronu, jeho amplituda neklesá díky napěťově citlivým Na a K kanálkům. [12]</w:t>
      </w:r>
    </w:p>
    <w:p w14:paraId="289628B9" w14:textId="77777777" w:rsidR="00756618" w:rsidRPr="00756618" w:rsidRDefault="00756618" w:rsidP="00756618">
      <w:r w:rsidRPr="00756618">
        <w:t>Lidská lebka je tvořena mnoha různými vrstvami, jako j</w:t>
      </w:r>
      <w:r w:rsidR="00667016">
        <w:t>sou například</w:t>
      </w:r>
      <w:r w:rsidRPr="00756618">
        <w:t xml:space="preserve"> skalp</w:t>
      </w:r>
      <w:r w:rsidR="00667016">
        <w:t xml:space="preserve"> nebo</w:t>
      </w:r>
      <w:r w:rsidRPr="00756618">
        <w:t xml:space="preserve"> lebka. Lebka signály generované mozkem tlumí asi sto krát víc, než ostatní měkké tkáně, proto jsme schopni zaznamenávat pouze signály větší populace aktivních neuronů. [10]</w:t>
      </w:r>
    </w:p>
    <w:p w14:paraId="23A512F5" w14:textId="77777777" w:rsidR="00756618" w:rsidRPr="00756618" w:rsidRDefault="00756618" w:rsidP="00756618">
      <w:r w:rsidRPr="00756618">
        <w:t xml:space="preserve">Mozek také generuje signály o různých frekvencích, jednotlivá pásma jsou označena jako </w:t>
      </w:r>
      <w:r w:rsidR="00667016" w:rsidRPr="00756618">
        <w:t>delta (</w:t>
      </w:r>
      <w:r w:rsidR="00667016">
        <w:t>na frekvencích nižších než</w:t>
      </w:r>
      <w:r w:rsidR="00667016" w:rsidRPr="00756618">
        <w:t xml:space="preserve"> 4Hz)</w:t>
      </w:r>
      <w:r w:rsidR="00667016">
        <w:t>,</w:t>
      </w:r>
      <w:r w:rsidR="00667016" w:rsidRPr="00667016">
        <w:t xml:space="preserve"> </w:t>
      </w:r>
      <w:r w:rsidR="00667016" w:rsidRPr="00756618">
        <w:t>théta (4-8 Hz),</w:t>
      </w:r>
      <w:r w:rsidR="00667016" w:rsidRPr="00667016">
        <w:t xml:space="preserve"> </w:t>
      </w:r>
      <w:r w:rsidR="00667016" w:rsidRPr="00756618">
        <w:t>alfa (8-13 Hz), beta (13-30 Hz)</w:t>
      </w:r>
      <w:r w:rsidR="00667016" w:rsidRPr="00667016">
        <w:t xml:space="preserve"> </w:t>
      </w:r>
      <w:r w:rsidR="00667016" w:rsidRPr="00756618">
        <w:t>a gama (30-45 Hz)</w:t>
      </w:r>
      <w:del w:id="139" w:author="Radek Janča" w:date="2016-05-20T14:18:00Z">
        <w:r w:rsidRPr="00756618" w:rsidDel="00E367B6">
          <w:delText>.</w:delText>
        </w:r>
      </w:del>
      <w:r w:rsidRPr="00756618">
        <w:t xml:space="preserve"> [10</w:t>
      </w:r>
      <w:del w:id="140" w:author="Radek Janča" w:date="2016-05-20T14:18:00Z">
        <w:r w:rsidRPr="00756618" w:rsidDel="00E367B6">
          <w:delText>] [</w:delText>
        </w:r>
      </w:del>
      <w:ins w:id="141" w:author="Radek Janča" w:date="2016-05-20T14:18:00Z">
        <w:r w:rsidR="00E367B6">
          <w:t xml:space="preserve">, </w:t>
        </w:r>
      </w:ins>
      <w:r w:rsidRPr="00756618">
        <w:t>11]</w:t>
      </w:r>
      <w:ins w:id="142" w:author="Radek Janča" w:date="2016-05-20T14:18:00Z">
        <w:r w:rsidR="00E367B6">
          <w:t xml:space="preserve">. Jednotlivé označení pásem je </w:t>
        </w:r>
      </w:ins>
      <w:ins w:id="143" w:author="Radek Janča" w:date="2016-05-20T14:19:00Z">
        <w:r w:rsidR="00E367B6">
          <w:t xml:space="preserve">historické </w:t>
        </w:r>
      </w:ins>
      <w:ins w:id="144" w:author="Radek Janča" w:date="2016-05-20T14:18:00Z">
        <w:r w:rsidR="00E367B6">
          <w:t xml:space="preserve">dle dominantní frekvence </w:t>
        </w:r>
      </w:ins>
      <w:ins w:id="145" w:author="Radek Janča" w:date="2016-05-20T14:19:00Z">
        <w:r w:rsidR="00E367B6">
          <w:t>viditelné v EEG záznamu</w:t>
        </w:r>
      </w:ins>
      <w:ins w:id="146" w:author="Radek Janča" w:date="2016-05-20T14:21:00Z">
        <w:r w:rsidR="00F037BE">
          <w:t xml:space="preserve"> a nereprezentuje skutečné frekvenční spektrum všech složek</w:t>
        </w:r>
      </w:ins>
      <w:ins w:id="147" w:author="Radek Janča" w:date="2016-05-20T14:19:00Z">
        <w:r w:rsidR="00E367B6">
          <w:t>.</w:t>
        </w:r>
      </w:ins>
      <w:ins w:id="148" w:author="Radek Janča" w:date="2016-05-20T14:20:00Z">
        <w:r w:rsidR="00F037BE">
          <w:t xml:space="preserve"> </w:t>
        </w:r>
      </w:ins>
      <w:ins w:id="149" w:author="Radek Janča" w:date="2016-05-20T14:18:00Z">
        <w:r w:rsidR="00E367B6">
          <w:t xml:space="preserve"> </w:t>
        </w:r>
      </w:ins>
    </w:p>
    <w:p w14:paraId="0ED4FB00" w14:textId="77777777" w:rsidR="00756618" w:rsidRDefault="00756618" w:rsidP="00756618">
      <w:r w:rsidRPr="00756618">
        <w:t>Během epileptického záchvatu se v EEG signálu objeví výrazné změny způsobené synchronní aktivitou neuronů. Jednou z charakteristik iktálního EEG je přítomnost hrotů a ostrých vln. Detekování záchvatů v EEG je potřebné nejen pro diagnózu, ale i pro terapii. [14]</w:t>
      </w:r>
    </w:p>
    <w:p w14:paraId="1BADF91B" w14:textId="77777777" w:rsidR="00702CC6" w:rsidRDefault="00D21FCD" w:rsidP="00756618">
      <w:r>
        <w:t>MEG a EEG je měřením stejné mozkové aktivity, rozdí</w:t>
      </w:r>
      <w:r w:rsidR="00702CC6">
        <w:t>lem je pouze pozorovaná veličina</w:t>
      </w:r>
      <w:r>
        <w:t xml:space="preserve">, kterou vyvolávají </w:t>
      </w:r>
      <w:r w:rsidR="00702CC6">
        <w:t>mozkem tekoucí proudy. Některé metody zpracování je tedy možné využít pro MEG i EEG, datový soubor je poté označován jako M/EEG nebo jen MEEG.</w:t>
      </w:r>
    </w:p>
    <w:p w14:paraId="7C3A4CEF" w14:textId="77777777" w:rsidR="00756618" w:rsidRDefault="00756618" w:rsidP="00756618">
      <w:pPr>
        <w:pStyle w:val="Nadpis3"/>
        <w:rPr>
          <w:rFonts w:asciiTheme="minorHAnsi" w:hAnsiTheme="minorHAnsi"/>
        </w:rPr>
      </w:pPr>
      <w:r w:rsidRPr="00756618">
        <w:rPr>
          <w:rFonts w:asciiTheme="minorHAnsi" w:hAnsiTheme="minorHAnsi"/>
        </w:rPr>
        <w:t xml:space="preserve">Zpracování EEG signálu </w:t>
      </w:r>
    </w:p>
    <w:p w14:paraId="63A65BA4" w14:textId="77777777" w:rsidR="0070423A" w:rsidRPr="0070423A" w:rsidRDefault="0070423A" w:rsidP="0070423A">
      <w:r>
        <w:t>Časové a prostorové rozlišení (vysoká vzorkovací frekvence, velké množství elektrod) se obecně považuje za dobrou vlastnost, přináší to s sebou ovšem komplikaci v podobě množství dat, která jsou během měření signálu nasbírána. Nutností jsou tedy metody umožňující rozlišení mezi událostmi relevantními při zpracování inverzní úlohy. Snažíme se z dat vyextrahovat takzvané ERP (event related potencials),</w:t>
      </w:r>
      <w:r w:rsidR="00FE603D" w:rsidRPr="00FE603D">
        <w:t xml:space="preserve"> </w:t>
      </w:r>
      <w:r w:rsidR="00FE603D">
        <w:t>EEG signál v</w:t>
      </w:r>
      <w:r>
        <w:t xml:space="preserve"> časové</w:t>
      </w:r>
      <w:r w:rsidR="00FE603D">
        <w:t>m</w:t>
      </w:r>
      <w:r>
        <w:t xml:space="preserve"> okn</w:t>
      </w:r>
      <w:r w:rsidR="00FE603D">
        <w:t xml:space="preserve">ě </w:t>
      </w:r>
      <w:r>
        <w:t xml:space="preserve">okolo </w:t>
      </w:r>
      <w:r w:rsidR="00CF6F26">
        <w:t>nastalé události, na kterou chceme aplikovat inverzní úlohu. Události se mohou v datech objevovat náhodně (jako komplexy hrot-vlna u epileptiků), nebo periodicky (typicky u evokovaných potenciálů).</w:t>
      </w:r>
      <w:r w:rsidR="005035DB">
        <w:t xml:space="preserve"> Získané ERP jsou následně průměrovány, čímž je odstraněna náhodná aktivita vyskytující se v jednotlivých ERP. Inverzní úloha je poté aplikována na zprůměrovaný signál.</w:t>
      </w:r>
    </w:p>
    <w:p w14:paraId="0016954C" w14:textId="77777777" w:rsidR="00756618" w:rsidRPr="00756618" w:rsidRDefault="00756618" w:rsidP="00756618">
      <w:pPr>
        <w:pStyle w:val="Nadpis3"/>
        <w:rPr>
          <w:rFonts w:asciiTheme="minorHAnsi" w:hAnsiTheme="minorHAnsi"/>
        </w:rPr>
      </w:pPr>
      <w:r w:rsidRPr="00756618">
        <w:rPr>
          <w:rFonts w:asciiTheme="minorHAnsi" w:hAnsiTheme="minorHAnsi"/>
        </w:rPr>
        <w:t>Artefakty</w:t>
      </w:r>
    </w:p>
    <w:p w14:paraId="7D6A3B9A" w14:textId="77777777" w:rsidR="00756618" w:rsidRPr="00756618" w:rsidRDefault="00756618" w:rsidP="00756618">
      <w:r w:rsidRPr="00756618">
        <w:t xml:space="preserve">EEG záznam je typicky zatížen šumy různých </w:t>
      </w:r>
      <w:r w:rsidR="00ED61C7">
        <w:t>původů</w:t>
      </w:r>
      <w:r w:rsidRPr="00756618">
        <w:t>, takzvanými artefakty. Artefakty jsou nechtěné části signálu, které jsou způsobeny jinými zdroji nežli mozkem a je nutné je v každém signálu identifikovat. Artefakty jsou nejčastěji způsobeny těmito zdroji:</w:t>
      </w:r>
    </w:p>
    <w:p w14:paraId="6F7D8F96" w14:textId="77777777" w:rsidR="00756618" w:rsidRPr="00756618" w:rsidRDefault="00756618" w:rsidP="00756618">
      <w:pPr>
        <w:pStyle w:val="Odstavecseseznamem"/>
        <w:numPr>
          <w:ilvl w:val="0"/>
          <w:numId w:val="3"/>
        </w:numPr>
      </w:pPr>
      <w:r w:rsidRPr="00756618">
        <w:t>Oční artefakty – jsou způsobeny pohyby oč</w:t>
      </w:r>
      <w:r w:rsidR="00446A47">
        <w:t>n</w:t>
      </w:r>
      <w:r w:rsidRPr="00756618">
        <w:t>í</w:t>
      </w:r>
      <w:r w:rsidR="00446A47">
        <w:t>ch svalů nebo mrkáním</w:t>
      </w:r>
    </w:p>
    <w:p w14:paraId="3EFA52B9" w14:textId="77777777" w:rsidR="00756618" w:rsidRPr="00756618" w:rsidRDefault="00756618" w:rsidP="00756618">
      <w:pPr>
        <w:pStyle w:val="Odstavecseseznamem"/>
        <w:numPr>
          <w:ilvl w:val="0"/>
          <w:numId w:val="3"/>
        </w:numPr>
      </w:pPr>
      <w:r w:rsidRPr="00756618">
        <w:t xml:space="preserve">Svalové artefakty – interference s EMG, tyto signály zabírají širokou část frekvenčního pásma, může se jednat o rychlé hroty nebo delší </w:t>
      </w:r>
      <w:del w:id="150" w:author="Radek Janča" w:date="2016-05-20T14:25:00Z">
        <w:r w:rsidRPr="00756618" w:rsidDel="00F037BE">
          <w:delText>signály</w:delText>
        </w:r>
      </w:del>
      <w:ins w:id="151" w:author="Radek Janča" w:date="2016-05-20T14:25:00Z">
        <w:r w:rsidR="00F037BE">
          <w:t>oscilace</w:t>
        </w:r>
      </w:ins>
    </w:p>
    <w:p w14:paraId="244445F8" w14:textId="77777777" w:rsidR="00756618" w:rsidRPr="00756618" w:rsidRDefault="00756618" w:rsidP="00756618">
      <w:pPr>
        <w:pStyle w:val="Odstavecseseznamem"/>
        <w:numPr>
          <w:ilvl w:val="0"/>
          <w:numId w:val="3"/>
        </w:numPr>
      </w:pPr>
      <w:r w:rsidRPr="00756618">
        <w:t>Artefakty srdeční aktivity – interference s EKG, artefakty způsobené depolarizací srdce</w:t>
      </w:r>
    </w:p>
    <w:p w14:paraId="6A3D0EDD" w14:textId="77777777" w:rsidR="00756618" w:rsidRPr="00756618" w:rsidRDefault="00756618" w:rsidP="00756618">
      <w:pPr>
        <w:pStyle w:val="Odstavecseseznamem"/>
        <w:numPr>
          <w:ilvl w:val="0"/>
          <w:numId w:val="3"/>
        </w:numPr>
      </w:pPr>
      <w:r w:rsidRPr="00756618">
        <w:t>Interference s rozvodnou sítí – Jedná se o naindukovaný signál na 50</w:t>
      </w:r>
      <w:r w:rsidR="00446A47">
        <w:t xml:space="preserve"> Hz</w:t>
      </w:r>
      <w:r w:rsidRPr="00756618">
        <w:t xml:space="preserve"> nebo 60 Hz podle místního standardu</w:t>
      </w:r>
      <w:ins w:id="152" w:author="Radek Janča" w:date="2016-05-20T14:25:00Z">
        <w:r w:rsidR="00F037BE">
          <w:t xml:space="preserve"> a vyšších harmonických složek</w:t>
        </w:r>
      </w:ins>
    </w:p>
    <w:p w14:paraId="437010F9" w14:textId="77777777" w:rsidR="00756618" w:rsidRPr="00756618" w:rsidRDefault="00756618" w:rsidP="00756618">
      <w:pPr>
        <w:pStyle w:val="Odstavecseseznamem"/>
        <w:numPr>
          <w:ilvl w:val="0"/>
          <w:numId w:val="3"/>
        </w:numPr>
      </w:pPr>
      <w:r w:rsidRPr="00756618">
        <w:t xml:space="preserve">Pohyb elektrod – pacientovým pohybem může dojít ke změně polohy elektrod a tím ke změně </w:t>
      </w:r>
      <w:del w:id="153" w:author="Radek Janča" w:date="2016-05-20T14:26:00Z">
        <w:r w:rsidRPr="00756618" w:rsidDel="00F037BE">
          <w:delText>odporu přechodu</w:delText>
        </w:r>
      </w:del>
      <w:ins w:id="154" w:author="Radek Janča" w:date="2016-05-20T14:26:00Z">
        <w:r w:rsidR="00F037BE">
          <w:t>půlčlánkového potenciálu mezi</w:t>
        </w:r>
      </w:ins>
      <w:r w:rsidRPr="00756618">
        <w:t xml:space="preserve"> skalp</w:t>
      </w:r>
      <w:ins w:id="155" w:author="Radek Janča" w:date="2016-05-20T14:26:00Z">
        <w:r w:rsidR="00F037BE">
          <w:t>em</w:t>
        </w:r>
      </w:ins>
      <w:r w:rsidRPr="00756618">
        <w:t xml:space="preserve"> </w:t>
      </w:r>
      <w:del w:id="156" w:author="Radek Janča" w:date="2016-05-20T14:26:00Z">
        <w:r w:rsidRPr="00756618" w:rsidDel="00F037BE">
          <w:delText>–</w:delText>
        </w:r>
      </w:del>
      <w:ins w:id="157" w:author="Radek Janča" w:date="2016-05-20T14:26:00Z">
        <w:r w:rsidR="00F037BE">
          <w:t>a</w:t>
        </w:r>
      </w:ins>
      <w:r w:rsidRPr="00756618">
        <w:t xml:space="preserve"> elektrod</w:t>
      </w:r>
      <w:ins w:id="158" w:author="Radek Janča" w:date="2016-05-20T14:26:00Z">
        <w:r w:rsidR="00F037BE">
          <w:t>ou</w:t>
        </w:r>
      </w:ins>
      <w:del w:id="159" w:author="Radek Janča" w:date="2016-05-20T14:26:00Z">
        <w:r w:rsidRPr="00756618" w:rsidDel="00F037BE">
          <w:delText>a</w:delText>
        </w:r>
      </w:del>
    </w:p>
    <w:p w14:paraId="3D47EE62" w14:textId="77777777" w:rsidR="00756618" w:rsidRPr="00756618" w:rsidRDefault="00756618" w:rsidP="00756618">
      <w:pPr>
        <w:pStyle w:val="Odstavecseseznamem"/>
        <w:numPr>
          <w:ilvl w:val="0"/>
          <w:numId w:val="3"/>
        </w:numPr>
      </w:pPr>
      <w:r w:rsidRPr="00756618">
        <w:lastRenderedPageBreak/>
        <w:t xml:space="preserve">Artefakty pocení – pacientovo pocení může opět změnit </w:t>
      </w:r>
      <w:del w:id="160" w:author="Radek Janča" w:date="2016-05-20T14:28:00Z">
        <w:r w:rsidRPr="00756618" w:rsidDel="00F037BE">
          <w:delText>odpor kůže skalpu</w:delText>
        </w:r>
      </w:del>
      <w:ins w:id="161" w:author="Radek Janča" w:date="2016-05-20T14:28:00Z">
        <w:r w:rsidR="00F037BE">
          <w:t>půlčlánkový potenciál</w:t>
        </w:r>
      </w:ins>
      <w:r w:rsidR="00446A47">
        <w:t>, podobný efekt může mít vysychání vodivého gelu</w:t>
      </w:r>
    </w:p>
    <w:p w14:paraId="0B90FBD9" w14:textId="77777777" w:rsidR="00756618" w:rsidRPr="00756618" w:rsidRDefault="00756618" w:rsidP="00756618">
      <w:r w:rsidRPr="00756618">
        <w:t>Jakmile identifikujeme</w:t>
      </w:r>
      <w:r w:rsidR="00446A47">
        <w:t xml:space="preserve"> části</w:t>
      </w:r>
      <w:r w:rsidRPr="00756618">
        <w:t xml:space="preserve"> </w:t>
      </w:r>
      <w:r w:rsidR="00446A47">
        <w:t>dat</w:t>
      </w:r>
      <w:r w:rsidRPr="00756618">
        <w:t xml:space="preserve"> obsahující artefakty, můžeme buď taková data z dalšího zkoumání vyřadit, nebo některé typy artefaktů lze v datech potlačit pomocí odpovídajících metod. [13]</w:t>
      </w:r>
    </w:p>
    <w:p w14:paraId="541A69EE" w14:textId="77777777" w:rsidR="00756618" w:rsidRPr="00756618" w:rsidRDefault="00756618" w:rsidP="00756618">
      <w:r w:rsidRPr="00756618">
        <w:t>Nejčastější metoda pro detekci artefaktů je založeny na lineární regresi a snaží se eliminovat nejčastější artefakty způsobené očními pohyby a mrkáním pomocí měření elektrookulogramu (EOG). [15]</w:t>
      </w:r>
    </w:p>
    <w:p w14:paraId="145EAED9" w14:textId="77777777" w:rsidR="00756618" w:rsidRPr="00756618" w:rsidRDefault="00756618" w:rsidP="00756618">
      <w:r w:rsidRPr="00756618">
        <w:t>Více komplexní metody mohou být založeny na lineární dekompozici vícekanálového EEG. Takové metody předpokládají, že zdroj artefaktů a zdroj EEG jsou nezávislé a snaží se získat původní průběhy, pouze ze záznamů elektrod EEG. [15]</w:t>
      </w:r>
    </w:p>
    <w:p w14:paraId="0F667714" w14:textId="77777777" w:rsidR="00756618" w:rsidRPr="00756618" w:rsidRDefault="00756618" w:rsidP="00756618">
      <w:r w:rsidRPr="00756618">
        <w:t>Artefakty se nechají také klasifikovat pomocí klasifikátorů,</w:t>
      </w:r>
      <w:r w:rsidR="00446A47">
        <w:t xml:space="preserve"> tedy na základě </w:t>
      </w:r>
      <w:r w:rsidRPr="00756618">
        <w:t xml:space="preserve">příznaků, kterými </w:t>
      </w:r>
      <w:r w:rsidR="00446A47">
        <w:t>je možné</w:t>
      </w:r>
      <w:r w:rsidRPr="00756618">
        <w:t xml:space="preserve"> signál pops</w:t>
      </w:r>
      <w:r w:rsidR="00446A47">
        <w:t>at</w:t>
      </w:r>
      <w:r w:rsidRPr="00756618">
        <w:t>. Příznaky je možné rozdělit do těchto kategorií:</w:t>
      </w:r>
    </w:p>
    <w:p w14:paraId="68F2EF3D" w14:textId="77777777" w:rsidR="00756618" w:rsidRPr="00756618" w:rsidRDefault="00756618" w:rsidP="00756618">
      <w:pPr>
        <w:pStyle w:val="Odstavecseseznamem"/>
        <w:numPr>
          <w:ilvl w:val="0"/>
          <w:numId w:val="4"/>
        </w:numPr>
      </w:pPr>
      <w:r w:rsidRPr="00756618">
        <w:t>Statistické charakteristiky jako „špičatost“ (šikmost), entropie, trendy a extrémy. Špičatost lze použít pro detekci hrotů charakteristických pro některé typy artefaktů (EOG, EEG), vysoká entropie v krátkém časovém intervalu také indikuje artefakt. [16]</w:t>
      </w:r>
    </w:p>
    <w:p w14:paraId="4AD0E11C" w14:textId="77777777" w:rsidR="00756618" w:rsidRPr="00756618" w:rsidRDefault="00756618" w:rsidP="00756618">
      <w:pPr>
        <w:pStyle w:val="Odstavecseseznamem"/>
        <w:numPr>
          <w:ilvl w:val="0"/>
          <w:numId w:val="4"/>
        </w:numPr>
      </w:pPr>
      <w:r w:rsidRPr="00756618">
        <w:t>Pomocné měřené signály, pokud jsou k dispozici. Artefakt může být indikován pomocí vysoké hodnoty korelace</w:t>
      </w:r>
      <w:r w:rsidR="00446A47">
        <w:t xml:space="preserve"> EEG s </w:t>
      </w:r>
      <w:r w:rsidRPr="00756618">
        <w:t>EOG nebo EKG. [17]</w:t>
      </w:r>
    </w:p>
    <w:p w14:paraId="4A58C2DE" w14:textId="77777777" w:rsidR="00756618" w:rsidRPr="00756618" w:rsidRDefault="00756618" w:rsidP="00756618">
      <w:pPr>
        <w:pStyle w:val="Odstavecseseznamem"/>
        <w:numPr>
          <w:ilvl w:val="0"/>
          <w:numId w:val="4"/>
        </w:numPr>
      </w:pPr>
      <w:r w:rsidRPr="00756618">
        <w:t>Frekvenční charakteristiky – zdroje signálu jsou často charakteristické svou energií v různých frekvenčních pásmech. [17]</w:t>
      </w:r>
    </w:p>
    <w:p w14:paraId="4A38945E" w14:textId="77777777" w:rsidR="000C3B7A" w:rsidRDefault="00756618" w:rsidP="00BC4FD3">
      <w:pPr>
        <w:pStyle w:val="Odstavecseseznamem"/>
        <w:numPr>
          <w:ilvl w:val="0"/>
          <w:numId w:val="4"/>
        </w:numPr>
      </w:pPr>
      <w:r w:rsidRPr="00756618">
        <w:t>Amplituda signálu promítnutého na skalpu může indikovat jeho původ. [18]</w:t>
      </w:r>
    </w:p>
    <w:p w14:paraId="77A0AC31" w14:textId="77777777" w:rsidR="000C3B7A" w:rsidRDefault="000C3B7A" w:rsidP="000C3B7A">
      <w:pPr>
        <w:pStyle w:val="Nadpis3"/>
      </w:pPr>
      <w:r>
        <w:t xml:space="preserve">Volba umístění a počtu elektrod </w:t>
      </w:r>
    </w:p>
    <w:p w14:paraId="69FAD008" w14:textId="77777777" w:rsidR="000C3B7A" w:rsidRDefault="000C3B7A" w:rsidP="000C3B7A">
      <w:r>
        <w:t xml:space="preserve">Jednou ze zásadních otázek je, kolik elektrod je potřeba pro přesné určení zdroje aktivity. Teoreticky, čím víc elektrod, tím lepší prostorové rozlišení a tedy přesnější výsledek, některé články však ukázaly, že optimální rozdělení elektrod je s 2. až 3. centimetrovými rozestupy tak, aby rovnoměrně pokrývaly povrch hlavy. [29] [31] [32] </w:t>
      </w:r>
    </w:p>
    <w:p w14:paraId="560BA30A" w14:textId="77777777" w:rsidR="000C3B7A" w:rsidRDefault="000C3B7A" w:rsidP="000C3B7A">
      <w:r>
        <w:t xml:space="preserve">Výsledky simulací ukazují, že vliv počtu elektrod na přesnost lokalizace zdroje signálu není lineární, přesnost </w:t>
      </w:r>
      <w:r w:rsidR="00E4394A">
        <w:t>roste</w:t>
      </w:r>
      <w:r>
        <w:t xml:space="preserve"> od 25. do cca 100. elektrod</w:t>
      </w:r>
      <w:r w:rsidR="00E4394A">
        <w:t xml:space="preserve"> (to závisí na zvolené metodě inverzní úlohy)</w:t>
      </w:r>
      <w:r>
        <w:t>, poté přechází v plateau fázi</w:t>
      </w:r>
      <w:r w:rsidR="00E4394A">
        <w:t xml:space="preserve">. </w:t>
      </w:r>
      <w:r>
        <w:t>Simulace byla provedena naměřením EEG na 14. epileptických pacientech, EEG záznamy byly následně redukovány na nižší počty elektrod, tak aby rozestupy zůstaly uniformní.[33]</w:t>
      </w:r>
    </w:p>
    <w:p w14:paraId="177A9233" w14:textId="77777777" w:rsidR="000C3B7A" w:rsidRDefault="000C3B7A" w:rsidP="000C3B7A">
      <w:pPr>
        <w:jc w:val="center"/>
      </w:pPr>
      <w:r>
        <w:rPr>
          <w:noProof/>
          <w:lang w:val="en-US"/>
        </w:rPr>
        <w:drawing>
          <wp:inline distT="0" distB="0" distL="0" distR="0" wp14:anchorId="0E927251" wp14:editId="233856B5">
            <wp:extent cx="3498850" cy="2258060"/>
            <wp:effectExtent l="0" t="0" r="6350" b="8890"/>
            <wp:docPr id="2" name="Obrázek 2" descr="http://ars.els-cdn.com/content/image/1-s2.0-S1388245702003371-gr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ars.els-cdn.com/content/image/1-s2.0-S1388245702003371-gr2.gif"/>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498850" cy="2258060"/>
                    </a:xfrm>
                    <a:prstGeom prst="rect">
                      <a:avLst/>
                    </a:prstGeom>
                    <a:noFill/>
                    <a:ln>
                      <a:noFill/>
                    </a:ln>
                  </pic:spPr>
                </pic:pic>
              </a:graphicData>
            </a:graphic>
          </wp:inline>
        </w:drawing>
      </w:r>
    </w:p>
    <w:p w14:paraId="544760A7" w14:textId="77777777" w:rsidR="00E4394A" w:rsidRDefault="00E4394A" w:rsidP="00E4394A">
      <w:pPr>
        <w:pStyle w:val="Citt"/>
      </w:pPr>
      <w:r>
        <w:t>Přesnost výsledku inverzní úlohy v závislosti na počtu kanálů EEG záznamu. [72]</w:t>
      </w:r>
    </w:p>
    <w:p w14:paraId="5153D45D" w14:textId="77777777" w:rsidR="000C3B7A" w:rsidRDefault="000C3B7A" w:rsidP="00E4394A">
      <w:r>
        <w:lastRenderedPageBreak/>
        <w:t xml:space="preserve">Pro algoritmus EPIFOCUS je dosaženo maximální přesnosti už při 68. elektrodách, algoritmus WMN (weighted minimum norm) dosahoval nižší přesnosti lokalizace, proto byly zahrnuty i počty správných řešení pro různé rozsahy tolerancí, maximální přesnosti je však vždy dosaženo pro 166 </w:t>
      </w:r>
      <w:r w:rsidR="00E4394A">
        <w:t>elektrod. [33]</w:t>
      </w:r>
    </w:p>
    <w:p w14:paraId="1806CAA1" w14:textId="77777777" w:rsidR="000C3B7A" w:rsidRDefault="000C3B7A" w:rsidP="000C3B7A">
      <w:r>
        <w:t>Ohledně rozdělení elektrod na skalpu pacienta</w:t>
      </w:r>
      <w:r w:rsidR="003173DD">
        <w:t>,</w:t>
      </w:r>
      <w:r>
        <w:t xml:space="preserve"> některé články navrhoval</w:t>
      </w:r>
      <w:r w:rsidR="003173DD">
        <w:t>y</w:t>
      </w:r>
      <w:r>
        <w:t>, že pro zlepšení prostorového rozlišení místa</w:t>
      </w:r>
      <w:r w:rsidR="003173DD">
        <w:t>, kde se předpokládá přítomnost</w:t>
      </w:r>
      <w:r>
        <w:t xml:space="preserve"> zdroje signálů, by se</w:t>
      </w:r>
      <w:r w:rsidR="003173DD">
        <w:t xml:space="preserve"> v tomto místě</w:t>
      </w:r>
      <w:r>
        <w:t xml:space="preserve"> měla zvýšit koncentrace elektrod [34], což mělo hlavně vyřešit problém s nízkým počtem elektrod systémů 10-20. Novější články argumentují tím, že dnes již jsou systémy s dostatečně velkým počtem elektrod levné a dostupné a dokonce vyvracejí navržený nápad vlastními výzkumy. </w:t>
      </w:r>
    </w:p>
    <w:p w14:paraId="579849F8" w14:textId="77777777" w:rsidR="000C3B7A" w:rsidRDefault="000C3B7A" w:rsidP="000C3B7A">
      <w:r>
        <w:rPr>
          <w:noProof/>
          <w:lang w:val="en-US"/>
        </w:rPr>
        <w:drawing>
          <wp:inline distT="0" distB="0" distL="0" distR="0" wp14:anchorId="436329F5" wp14:editId="4E4D6B6D">
            <wp:extent cx="5760720" cy="2984500"/>
            <wp:effectExtent l="0" t="0" r="0" b="635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720" cy="2984500"/>
                    </a:xfrm>
                    <a:prstGeom prst="rect">
                      <a:avLst/>
                    </a:prstGeom>
                  </pic:spPr>
                </pic:pic>
              </a:graphicData>
            </a:graphic>
          </wp:inline>
        </w:drawing>
      </w:r>
    </w:p>
    <w:p w14:paraId="085A93E0" w14:textId="77777777" w:rsidR="0008242B" w:rsidRDefault="0008242B" w:rsidP="0008242B">
      <w:pPr>
        <w:pStyle w:val="Citt"/>
      </w:pPr>
      <w:r>
        <w:t>Vliv nerovnoměrného rozmístění elektrod na pacientově skalpu. [73]</w:t>
      </w:r>
    </w:p>
    <w:p w14:paraId="15E7B79E" w14:textId="77777777" w:rsidR="0008242B" w:rsidRDefault="0008242B" w:rsidP="0008242B">
      <w:r>
        <w:t>Při zkoumání e</w:t>
      </w:r>
      <w:r w:rsidR="000C3B7A">
        <w:t>fekt</w:t>
      </w:r>
      <w:r>
        <w:t>u</w:t>
      </w:r>
      <w:r w:rsidR="000C3B7A">
        <w:t xml:space="preserve"> rozdělení elektrod na lokalizaci zdroje</w:t>
      </w:r>
      <w:r>
        <w:t xml:space="preserve"> bylo využito algoritmu</w:t>
      </w:r>
      <w:r w:rsidR="000C3B7A">
        <w:t xml:space="preserve"> Loreta v 3-shell</w:t>
      </w:r>
      <w:r>
        <w:t xml:space="preserve"> sphere</w:t>
      </w:r>
      <w:r w:rsidR="000C3B7A">
        <w:t xml:space="preserve"> modelu hlavy</w:t>
      </w:r>
      <w:r>
        <w:t xml:space="preserve"> (viz níže)</w:t>
      </w:r>
      <w:r w:rsidR="000C3B7A">
        <w:t xml:space="preserve"> aplikovaný na vizuální evokované potenciály, aktivita</w:t>
      </w:r>
      <w:r>
        <w:t xml:space="preserve"> je tedy</w:t>
      </w:r>
      <w:r w:rsidR="000C3B7A">
        <w:t xml:space="preserve"> očekávána v okcipitální oblasti mozku. Lokalizace byla nejprve provedena na systém</w:t>
      </w:r>
      <w:r>
        <w:t>u</w:t>
      </w:r>
      <w:r w:rsidR="000C3B7A">
        <w:t xml:space="preserve"> 46. rovnoměrně rozmístěných elektrod (vlevo), v dalších pokusech byly vyřazovány elektrody z frontální oblasti. V posledním případě (vpravo) je</w:t>
      </w:r>
      <w:r>
        <w:t xml:space="preserve"> zobrazen</w:t>
      </w:r>
      <w:r w:rsidR="000C3B7A">
        <w:t xml:space="preserve"> set 19. rovnoměrně rozmístěných elektrod a aktivita se opět objevuje v</w:t>
      </w:r>
      <w:r>
        <w:t xml:space="preserve"> předpokládané </w:t>
      </w:r>
      <w:r w:rsidR="000C3B7A">
        <w:t xml:space="preserve">oblasti. Pro aplikaci inverzních úloh je tedy potřeba zachovat rovnoměrné rozmístění elektrod. </w:t>
      </w:r>
    </w:p>
    <w:p w14:paraId="757BE78F" w14:textId="77777777" w:rsidR="000C3B7A" w:rsidRDefault="000C3B7A" w:rsidP="000C3B7A">
      <w:pPr>
        <w:pStyle w:val="Nadpis3"/>
      </w:pPr>
      <w:r>
        <w:t>Volba reference</w:t>
      </w:r>
    </w:p>
    <w:p w14:paraId="2D6F5DE0" w14:textId="77777777" w:rsidR="000C3B7A" w:rsidRDefault="001B63A5" w:rsidP="000C3B7A">
      <w:r>
        <w:t>Nutnost v</w:t>
      </w:r>
      <w:r w:rsidR="000C3B7A">
        <w:t>olb</w:t>
      </w:r>
      <w:r>
        <w:t>y</w:t>
      </w:r>
      <w:r w:rsidR="000C3B7A">
        <w:t xml:space="preserve"> reference je brána jako jedna z nevýhod EEG oproti MEG, kdy aktivní reference může vést k problémům při interpretaci dat. [36] [37]</w:t>
      </w:r>
    </w:p>
    <w:p w14:paraId="247116D8" w14:textId="77777777" w:rsidR="000C3B7A" w:rsidRDefault="000C3B7A" w:rsidP="000C3B7A">
      <w:r>
        <w:t xml:space="preserve">Pro výpočty inverzní úlohy pomocí </w:t>
      </w:r>
      <w:r w:rsidR="00BA16E8">
        <w:t>SPM12</w:t>
      </w:r>
      <w:r>
        <w:t xml:space="preserve"> je potřeba použít referenčního záznamu EEG, jako reference může být použita některá z elektrod (umístěná například na ušní boltec nebo kořen nosu), nebo je možné využít průměrné reference (referenční hodnota je vypočtena jako průměr hodnot všech elektrod). </w:t>
      </w:r>
      <w:r w:rsidR="00BA16E8">
        <w:t>SPM12</w:t>
      </w:r>
      <w:r>
        <w:t xml:space="preserve"> dokonce doporučuje, aby byla data</w:t>
      </w:r>
      <w:r w:rsidRPr="000C3B7A">
        <w:t xml:space="preserve"> </w:t>
      </w:r>
      <w:r>
        <w:t>vždy pro jistotu přereferencována na průměr</w:t>
      </w:r>
      <w:r w:rsidR="001B63A5">
        <w:t>nou referenci</w:t>
      </w:r>
      <w:r>
        <w:t>, aby byly splněny předpoklady</w:t>
      </w:r>
      <w:r w:rsidR="003B42A6">
        <w:t>, ze kterých vychází</w:t>
      </w:r>
      <w:r>
        <w:t xml:space="preserve"> výpočet inverzního problému. [35] </w:t>
      </w:r>
    </w:p>
    <w:p w14:paraId="2186265A" w14:textId="77777777" w:rsidR="000C3B7A" w:rsidRDefault="000C3B7A" w:rsidP="000C3B7A">
      <w:r>
        <w:lastRenderedPageBreak/>
        <w:t xml:space="preserve">Podle [38] je však volba reference </w:t>
      </w:r>
      <w:r w:rsidR="003B42A6">
        <w:t xml:space="preserve">u </w:t>
      </w:r>
      <w:r>
        <w:t>unipolární</w:t>
      </w:r>
      <w:r w:rsidR="003B42A6">
        <w:t>ho zapojení</w:t>
      </w:r>
      <w:r>
        <w:t xml:space="preserve"> irelevantní, </w:t>
      </w:r>
      <w:r w:rsidR="003B42A6">
        <w:t>protože</w:t>
      </w:r>
      <w:r>
        <w:t xml:space="preserve"> různé reference nemění vztah mezi jednotlivými elektrodami, mění </w:t>
      </w:r>
      <w:r w:rsidR="003B42A6">
        <w:t xml:space="preserve">se pouze </w:t>
      </w:r>
      <w:r>
        <w:t>aditivní konstanta, která však nemá žádný fyzi</w:t>
      </w:r>
      <w:r w:rsidR="003B42A6">
        <w:t>kální</w:t>
      </w:r>
      <w:r>
        <w:t xml:space="preserve"> význam, ekvipotenciální mapy se nijak nemění.</w:t>
      </w:r>
    </w:p>
    <w:p w14:paraId="327A01EB" w14:textId="77777777" w:rsidR="000C3B7A" w:rsidRDefault="000C3B7A" w:rsidP="000C3B7A">
      <w:r>
        <w:t>Bipolární záznam poskytuje měření lokálního zdroje, které je nevhodné pro účely inverzní úlohy, protože reprezentují měření skalpového proudu pouze ve směru bipolárního páru. [31]</w:t>
      </w:r>
    </w:p>
    <w:p w14:paraId="0DA86931" w14:textId="77777777" w:rsidR="000C3B7A" w:rsidRDefault="000C3B7A" w:rsidP="000C3B7A">
      <w:pPr>
        <w:pStyle w:val="Nadpis3"/>
      </w:pPr>
      <w:r>
        <w:t>Možné chyby při snímání EEG</w:t>
      </w:r>
    </w:p>
    <w:p w14:paraId="10D847F5" w14:textId="77777777" w:rsidR="000C3B7A" w:rsidRDefault="000C3B7A" w:rsidP="000C3B7A">
      <w:r>
        <w:t xml:space="preserve">Za předpokladu, že zvolíme vhodné rozmístění elektrod na skalpu, může docházet k nepřesnostem při snímání pozic elektrod digitizérem. Vliv nepřesné lokalizace elektrody byl testován v [39], kde byla simulována nepřesnost snímání elektrod náhodnými posuny v okruhu do 10. milimetrů. Studie ukázala, že vliv na přesnost </w:t>
      </w:r>
      <w:r w:rsidR="003B42A6">
        <w:t>výsledku inverzní úlohy</w:t>
      </w:r>
      <w:r>
        <w:t xml:space="preserve"> je malý a oproti chybě způsobené šumem v datech zanedbatelný.</w:t>
      </w:r>
    </w:p>
    <w:p w14:paraId="544D3C99" w14:textId="77777777" w:rsidR="000C3B7A" w:rsidRDefault="000C3B7A" w:rsidP="000C3B7A">
      <w:r>
        <w:t>Další chybou, se kterou se můžeme v praxi setkat je kanál kontaminovaný artefakty kvůli špatnému kontaktu se skalpem pacienta nebo kvůli chybě zesilovače. Takovéto elektrody je možné z inverzní úlohy prostě vyřadit aniž by byla ovlivněna přesnost lokalizace aktivní oblasti mozku. [29]</w:t>
      </w:r>
    </w:p>
    <w:p w14:paraId="321A9512" w14:textId="77777777" w:rsidR="00BC4FD3" w:rsidRDefault="00BC4FD3" w:rsidP="000C3B7A">
      <w:r>
        <w:br w:type="page"/>
      </w:r>
    </w:p>
    <w:p w14:paraId="40D5A510" w14:textId="77777777" w:rsidR="00BC4FD3" w:rsidRDefault="00192748" w:rsidP="00BC4FD3">
      <w:pPr>
        <w:pStyle w:val="Nadpis1"/>
      </w:pPr>
      <w:r>
        <w:lastRenderedPageBreak/>
        <w:t>Zdrojová analýza</w:t>
      </w:r>
    </w:p>
    <w:p w14:paraId="5F2A2244" w14:textId="77777777" w:rsidR="00BC4FD3" w:rsidRDefault="00BC4FD3" w:rsidP="00BC4FD3">
      <w:r>
        <w:t>Během posledních několika dekád se objevilo velké množství technik neinvazivního měření mozkové aktivity, jednou z nich je zdrojová analýza, jejíž snahou je z elektroencefalografických (EEG) nebo magnetoencefalografických</w:t>
      </w:r>
      <w:r w:rsidR="00520399">
        <w:t xml:space="preserve"> (MEG) dat</w:t>
      </w:r>
      <w:r>
        <w:t xml:space="preserve"> </w:t>
      </w:r>
      <w:r w:rsidR="003242E3">
        <w:t xml:space="preserve">(souhrnně označovaná jako M/EEG) </w:t>
      </w:r>
      <w:r>
        <w:t xml:space="preserve">lokalizovat zdroj pozorované aktivity. Na naměřená </w:t>
      </w:r>
      <w:r w:rsidR="00520399">
        <w:t>data</w:t>
      </w:r>
      <w:r>
        <w:t xml:space="preserve"> jsou aplikovány techniky zpracování signálu s cílem odhadnout proudové zdroje v mozku tak, aby bylo dosaženo nejlepší shody s naměřenými daty.</w:t>
      </w:r>
      <w:r w:rsidR="00D85FD8">
        <w:t xml:space="preserve"> Tento proces se nazývá inverzní úloha.</w:t>
      </w:r>
      <w:r>
        <w:t xml:space="preserve"> [20]</w:t>
      </w:r>
    </w:p>
    <w:p w14:paraId="6E71612B" w14:textId="77777777" w:rsidR="00AB2233" w:rsidRDefault="00AB2233" w:rsidP="00BC4FD3">
      <w:r>
        <w:t xml:space="preserve">Metody zdrojové analýzy mohou být využity v epileptologii, výsledky </w:t>
      </w:r>
      <w:r w:rsidR="00283867">
        <w:t xml:space="preserve">algoritmů jsou schopny </w:t>
      </w:r>
      <w:del w:id="162" w:author="Radek Janča" w:date="2016-05-20T14:50:00Z">
        <w:r w:rsidR="00283867" w:rsidDel="0031346F">
          <w:delText xml:space="preserve"> </w:delText>
        </w:r>
      </w:del>
      <w:r w:rsidR="00283867">
        <w:t xml:space="preserve">správně </w:t>
      </w:r>
      <w:r>
        <w:t>lokalizovat epileptogenní zónu</w:t>
      </w:r>
      <w:r w:rsidR="00283867">
        <w:t xml:space="preserve">, tato problematika </w:t>
      </w:r>
      <w:r w:rsidR="00651378">
        <w:t>je</w:t>
      </w:r>
      <w:r w:rsidR="00283867">
        <w:t xml:space="preserve"> předmětem zkoumání</w:t>
      </w:r>
      <w:r w:rsidR="00651378">
        <w:t xml:space="preserve"> mnoha</w:t>
      </w:r>
      <w:r w:rsidR="00283867">
        <w:t xml:space="preserve"> článků</w:t>
      </w:r>
      <w:r w:rsidR="00651378">
        <w:t>, příkladem jsou</w:t>
      </w:r>
      <w:r w:rsidR="00DD5206">
        <w:t xml:space="preserve"> </w:t>
      </w:r>
      <w:r w:rsidR="00821EDA">
        <w:t>[59]</w:t>
      </w:r>
      <w:r w:rsidR="00742285">
        <w:t>,</w:t>
      </w:r>
      <w:r w:rsidR="00821EDA">
        <w:t xml:space="preserve"> [60]</w:t>
      </w:r>
      <w:r w:rsidR="00742285">
        <w:t>,</w:t>
      </w:r>
      <w:r w:rsidR="00821EDA">
        <w:t xml:space="preserve"> [61]</w:t>
      </w:r>
      <w:r w:rsidR="003242E3">
        <w:t xml:space="preserve"> nebo</w:t>
      </w:r>
      <w:r w:rsidR="00821EDA">
        <w:t xml:space="preserve"> [62]</w:t>
      </w:r>
      <w:r w:rsidR="00DD5206">
        <w:t>.</w:t>
      </w:r>
    </w:p>
    <w:p w14:paraId="0EA99FFE" w14:textId="77777777" w:rsidR="00BC4FD3" w:rsidRDefault="009D321D" w:rsidP="00BC4FD3">
      <w:r>
        <w:t>Prvním krokem zdrojové lokalizace je snaha nalézt skalpové potenciály vyvolané hypotetickými proudovými dipóly</w:t>
      </w:r>
      <w:r w:rsidR="00BC4FD3">
        <w:t>, nebo obecněji z </w:t>
      </w:r>
      <w:r w:rsidR="00841306">
        <w:t>distribucí</w:t>
      </w:r>
      <w:r w:rsidR="00BC4FD3">
        <w:t xml:space="preserve"> proudů.</w:t>
      </w:r>
      <w:r w:rsidR="00714B81">
        <w:t xml:space="preserve"> Jinými slovy, </w:t>
      </w:r>
      <w:r w:rsidR="00AF4798">
        <w:t>definujeme, jaké</w:t>
      </w:r>
      <w:r w:rsidR="00714B81">
        <w:t xml:space="preserve"> EEG signály vyvolá aktivace daného místa v mozku.</w:t>
      </w:r>
      <w:r w:rsidR="00BC4FD3">
        <w:t xml:space="preserve"> Tento krok se nazývá přímá úloha (forward problem)</w:t>
      </w:r>
      <w:r w:rsidR="00653D29">
        <w:t xml:space="preserve"> a je nedílnou součástí výpočtu inverzní úlony</w:t>
      </w:r>
      <w:r w:rsidR="00BC4FD3">
        <w:t xml:space="preserve">. [19] Pomocí modelu vzniklého </w:t>
      </w:r>
      <w:r>
        <w:t>při vypočtu</w:t>
      </w:r>
      <w:r w:rsidR="00BC4FD3">
        <w:t xml:space="preserve"> přímé úlohy a naměřených EEG dat se můžeme zpětně dopracovat ke zdrojům, které dobře modelují </w:t>
      </w:r>
      <w:r>
        <w:t>naměřenou</w:t>
      </w:r>
      <w:r w:rsidR="00BC4FD3">
        <w:t xml:space="preserve"> aktivitu – inverzní úloha (inverse problem). [20] Přesnost, se kterou mohou být zdroje lokalizovány, je ovlivněna řadou faktorů jako například nepřesnostmi v modelu hlavy, nepřesnostmi v metodě inverzní úlohy nebo šumem v datech.</w:t>
      </w:r>
      <w:r w:rsidR="00EB2B58">
        <w:t xml:space="preserve"> [20]</w:t>
      </w:r>
      <w:r w:rsidR="00BC4FD3">
        <w:t xml:space="preserve"> [23]</w:t>
      </w:r>
    </w:p>
    <w:p w14:paraId="1C6B8002" w14:textId="77777777" w:rsidR="00714B81" w:rsidRDefault="00BC4FD3" w:rsidP="00714B81">
      <w:pPr>
        <w:pStyle w:val="Nadpis2"/>
      </w:pPr>
      <w:r>
        <w:rPr>
          <w:rFonts w:eastAsiaTheme="minorEastAsia"/>
        </w:rPr>
        <w:t>Přímá úloha</w:t>
      </w:r>
      <w:r w:rsidR="00714B81">
        <w:t xml:space="preserve"> </w:t>
      </w:r>
    </w:p>
    <w:p w14:paraId="631A910F" w14:textId="77777777" w:rsidR="00373D84" w:rsidRPr="00373D84" w:rsidRDefault="00373D84" w:rsidP="00373D84">
      <w:r>
        <w:t>Cílem moderních metod pro zpracování EEG signálů je lokalizovat zdroj aktivity v anatomicky přesném modelu mozku, výsledky je poté možné porovnat s dalšími vizualizačními technikami.</w:t>
      </w:r>
      <w:r w:rsidR="004A15F9">
        <w:t xml:space="preserve"> Na </w:t>
      </w:r>
      <w:r w:rsidR="00141112">
        <w:t>geometricky (</w:t>
      </w:r>
      <w:r w:rsidR="003A62FA">
        <w:t>anatomicky) a elektromagneticky</w:t>
      </w:r>
      <w:r w:rsidR="004A15F9">
        <w:t xml:space="preserve"> přesné</w:t>
      </w:r>
      <w:r w:rsidR="00141112">
        <w:t>m</w:t>
      </w:r>
      <w:r w:rsidR="003A62FA">
        <w:t xml:space="preserve"> (přesná vodivost pro EEG nebo permeabilita v případě MEG)</w:t>
      </w:r>
      <w:r w:rsidR="004A15F9">
        <w:t xml:space="preserve"> modelu závisí také správnost výsledků inverzní úlohy.</w:t>
      </w:r>
      <w:r w:rsidR="00841306">
        <w:t xml:space="preserve"> [29]</w:t>
      </w:r>
    </w:p>
    <w:p w14:paraId="0D3BDF78" w14:textId="77777777" w:rsidR="00BC4FD3" w:rsidRDefault="00BC4FD3" w:rsidP="00BC4FD3">
      <w:pPr>
        <w:rPr>
          <w:rFonts w:eastAsiaTheme="minorEastAsia"/>
        </w:rPr>
      </w:pPr>
      <w:r w:rsidRPr="00D91F28">
        <w:t xml:space="preserve">Dopředný model hlavy je v základě definován Maxwellovými rovnicemi, kterými je možné popsat proudové dipóly pomocí jejich orientace </w:t>
      </w:r>
      <m:oMath>
        <m:acc>
          <m:accPr>
            <m:chr m:val="⃗"/>
            <m:ctrlPr>
              <w:rPr>
                <w:rFonts w:ascii="Cambria Math" w:hAnsi="Cambria Math"/>
                <w:i/>
              </w:rPr>
            </m:ctrlPr>
          </m:accPr>
          <m:e>
            <m:r>
              <w:rPr>
                <w:rFonts w:ascii="Cambria Math" w:hAnsi="Cambria Math"/>
              </w:rPr>
              <m:t>j</m:t>
            </m:r>
          </m:e>
        </m:acc>
      </m:oMath>
      <w:r w:rsidRPr="00D91F28">
        <w:rPr>
          <w:rFonts w:eastAsiaTheme="minorEastAsia"/>
        </w:rPr>
        <w:t xml:space="preserve"> a jejich pozice </w:t>
      </w:r>
      <m:oMath>
        <m:acc>
          <m:accPr>
            <m:chr m:val="⃗"/>
            <m:ctrlPr>
              <w:rPr>
                <w:rFonts w:ascii="Cambria Math" w:hAnsi="Cambria Math"/>
                <w:i/>
              </w:rPr>
            </m:ctrlPr>
          </m:accPr>
          <m:e>
            <m:r>
              <w:rPr>
                <w:rFonts w:ascii="Cambria Math" w:hAnsi="Cambria Math"/>
              </w:rPr>
              <m:t>r</m:t>
            </m:r>
          </m:e>
        </m:acc>
      </m:oMath>
      <w:r w:rsidRPr="00D91F28">
        <w:rPr>
          <w:rFonts w:eastAsiaTheme="minorEastAsia"/>
        </w:rPr>
        <w:t xml:space="preserve">. Těmito parametry modelujeme EEG data </w:t>
      </w:r>
      <m:oMath>
        <m:r>
          <w:rPr>
            <w:rFonts w:ascii="Cambria Math" w:eastAsiaTheme="minorEastAsia" w:hAnsi="Cambria Math"/>
          </w:rPr>
          <m:t>Y=f(</m:t>
        </m:r>
        <m:acc>
          <m:accPr>
            <m:chr m:val="⃗"/>
            <m:ctrlPr>
              <w:rPr>
                <w:rFonts w:ascii="Cambria Math" w:hAnsi="Cambria Math"/>
                <w:i/>
              </w:rPr>
            </m:ctrlPr>
          </m:accPr>
          <m:e>
            <m:r>
              <w:rPr>
                <w:rFonts w:ascii="Cambria Math" w:hAnsi="Cambria Math"/>
              </w:rPr>
              <m:t>j</m:t>
            </m:r>
          </m:e>
        </m:acc>
        <m:r>
          <m:rPr>
            <m:sty m:val="p"/>
          </m:rPr>
          <w:rPr>
            <w:rFonts w:ascii="Cambria Math" w:eastAsiaTheme="minorEastAsia" w:hAnsi="Cambria Math"/>
          </w:rPr>
          <m:t xml:space="preserve"> , </m:t>
        </m:r>
        <m:acc>
          <m:accPr>
            <m:chr m:val="⃗"/>
            <m:ctrlPr>
              <w:rPr>
                <w:rFonts w:ascii="Cambria Math" w:hAnsi="Cambria Math"/>
                <w:i/>
              </w:rPr>
            </m:ctrlPr>
          </m:accPr>
          <m:e>
            <m:r>
              <w:rPr>
                <w:rFonts w:ascii="Cambria Math" w:hAnsi="Cambria Math"/>
              </w:rPr>
              <m:t>r</m:t>
            </m:r>
          </m:e>
        </m:acc>
        <m:r>
          <w:rPr>
            <w:rFonts w:ascii="Cambria Math" w:eastAsiaTheme="minorEastAsia" w:hAnsi="Cambria Math"/>
          </w:rPr>
          <m:t>)</m:t>
        </m:r>
      </m:oMath>
      <w:r w:rsidRPr="00D91F28">
        <w:rPr>
          <w:rFonts w:eastAsiaTheme="minorEastAsia"/>
        </w:rPr>
        <w:t xml:space="preserve">. Funkce </w:t>
      </w:r>
      <w:r w:rsidRPr="00D91F28">
        <w:rPr>
          <w:rFonts w:eastAsiaTheme="minorEastAsia"/>
          <w:i/>
        </w:rPr>
        <w:t>f</w:t>
      </w:r>
      <w:r w:rsidRPr="00D91F28">
        <w:rPr>
          <w:rFonts w:eastAsiaTheme="minorEastAsia"/>
        </w:rPr>
        <w:t xml:space="preserve"> je také závislá na pozici senzorů, geometrii hlavy, vodivosti jednotlivých tkání hlavy a může být vyjádřena analyticky nebo numericky. [25]</w:t>
      </w:r>
      <w:r w:rsidR="003849B9" w:rsidRPr="00D91F28">
        <w:rPr>
          <w:rFonts w:eastAsiaTheme="minorEastAsia"/>
        </w:rPr>
        <w:t xml:space="preserve"> </w:t>
      </w:r>
      <w:r w:rsidR="003849B9">
        <w:rPr>
          <w:rFonts w:eastAsiaTheme="minorEastAsia"/>
        </w:rPr>
        <w:t xml:space="preserve">Při výpočtu algoritmu je vygenerována </w:t>
      </w:r>
      <w:r w:rsidR="00D91F28">
        <w:rPr>
          <w:rFonts w:eastAsiaTheme="minorEastAsia"/>
        </w:rPr>
        <w:t xml:space="preserve">transformační </w:t>
      </w:r>
      <w:r w:rsidR="003849B9">
        <w:rPr>
          <w:rFonts w:eastAsiaTheme="minorEastAsia"/>
        </w:rPr>
        <w:t>matice (</w:t>
      </w:r>
      <w:r w:rsidR="00293041">
        <w:rPr>
          <w:rFonts w:eastAsiaTheme="minorEastAsia"/>
        </w:rPr>
        <w:t>tzv.</w:t>
      </w:r>
      <w:r w:rsidR="003849B9">
        <w:rPr>
          <w:rFonts w:eastAsiaTheme="minorEastAsia"/>
        </w:rPr>
        <w:t xml:space="preserve"> lead field matrix), která je násobena vektorem proudové hustoty</w:t>
      </w:r>
      <w:r w:rsidR="00293041">
        <w:rPr>
          <w:rFonts w:eastAsiaTheme="minorEastAsia"/>
        </w:rPr>
        <w:t>.</w:t>
      </w:r>
      <w:r w:rsidR="003849B9">
        <w:rPr>
          <w:rFonts w:eastAsiaTheme="minorEastAsia"/>
        </w:rPr>
        <w:t xml:space="preserve"> </w:t>
      </w:r>
      <w:r w:rsidR="00293041">
        <w:rPr>
          <w:rFonts w:eastAsiaTheme="minorEastAsia"/>
        </w:rPr>
        <w:t>V</w:t>
      </w:r>
      <w:r w:rsidR="003849B9">
        <w:rPr>
          <w:rFonts w:eastAsiaTheme="minorEastAsia"/>
        </w:rPr>
        <w:t>ýsledkem této multiplikace jsou EEG potenciály v</w:t>
      </w:r>
      <w:r w:rsidR="00293041">
        <w:rPr>
          <w:rFonts w:eastAsiaTheme="minorEastAsia"/>
        </w:rPr>
        <w:t>yvolané daným rozložením proudů, ty dále slouží k porovnání s naměřenými daty a k odhadu zdrojů aktivity.</w:t>
      </w:r>
      <w:r w:rsidR="003849B9">
        <w:rPr>
          <w:rFonts w:eastAsiaTheme="minorEastAsia"/>
        </w:rPr>
        <w:t xml:space="preserve"> </w:t>
      </w:r>
      <w:r w:rsidR="00293041">
        <w:rPr>
          <w:rFonts w:eastAsiaTheme="minorEastAsia"/>
        </w:rPr>
        <w:t xml:space="preserve">Rozdíl mezi modelovanými a skutečnými EEG potenciály slouží jako míra správnosti odhadu zdrojů. </w:t>
      </w:r>
      <w:r w:rsidR="003849B9">
        <w:rPr>
          <w:rFonts w:eastAsiaTheme="minorEastAsia"/>
        </w:rPr>
        <w:t>[29]</w:t>
      </w:r>
    </w:p>
    <w:p w14:paraId="4CF8AB1A" w14:textId="77777777" w:rsidR="00BC4FD3" w:rsidRDefault="00BC4FD3" w:rsidP="00BC4FD3">
      <w:pPr>
        <w:rPr>
          <w:rFonts w:eastAsiaTheme="minorEastAsia"/>
        </w:rPr>
      </w:pPr>
      <w:r>
        <w:rPr>
          <w:rFonts w:eastAsiaTheme="minorEastAsia"/>
        </w:rPr>
        <w:t>Existuje několik možností jak vytvořit model hlavy, některé modely jsou komplexnější než jiné, různě náročné na výpočet a liší se i pro EEG a MEG data. Pro EEG data máme</w:t>
      </w:r>
      <w:r w:rsidR="00293041">
        <w:rPr>
          <w:rFonts w:eastAsiaTheme="minorEastAsia"/>
        </w:rPr>
        <w:t xml:space="preserve"> v </w:t>
      </w:r>
      <w:r w:rsidR="00BA16E8">
        <w:rPr>
          <w:rFonts w:eastAsiaTheme="minorEastAsia"/>
        </w:rPr>
        <w:t>SPM12</w:t>
      </w:r>
      <w:r w:rsidR="00293041">
        <w:rPr>
          <w:rFonts w:eastAsiaTheme="minorEastAsia"/>
        </w:rPr>
        <w:t xml:space="preserve"> toolboxu</w:t>
      </w:r>
      <w:r>
        <w:rPr>
          <w:rFonts w:eastAsiaTheme="minorEastAsia"/>
        </w:rPr>
        <w:t xml:space="preserve"> možnost volby mezi dvěma modely, prvním z nich je</w:t>
      </w:r>
      <w:r w:rsidR="003A62FA">
        <w:rPr>
          <w:rFonts w:eastAsiaTheme="minorEastAsia"/>
        </w:rPr>
        <w:t xml:space="preserve"> takzvaný 3-shell sphere model, jde o</w:t>
      </w:r>
      <w:r>
        <w:rPr>
          <w:rFonts w:eastAsiaTheme="minorEastAsia"/>
        </w:rPr>
        <w:t xml:space="preserve"> modelování hlavy pomocí soustředných koulí, jednotlivé koule oddělují vodivostní pásma, která jsou v modelu uvažována. Tento model je nejjednodušší a proto </w:t>
      </w:r>
      <w:r w:rsidR="0001789B">
        <w:rPr>
          <w:rFonts w:eastAsiaTheme="minorEastAsia"/>
        </w:rPr>
        <w:t>jsou výpočty s ním nejrychlejší</w:t>
      </w:r>
      <w:r>
        <w:rPr>
          <w:rFonts w:eastAsiaTheme="minorEastAsia"/>
        </w:rPr>
        <w:t xml:space="preserve">, nesprávně však modeluje hlavu jako sféru a vodivosti jednotlivých koulí považuje za homogenní. Pro nevýhody prvního modelu </w:t>
      </w:r>
      <w:r w:rsidR="00DC0853">
        <w:rPr>
          <w:rFonts w:eastAsiaTheme="minorEastAsia"/>
        </w:rPr>
        <w:t>je</w:t>
      </w:r>
      <w:r>
        <w:rPr>
          <w:rFonts w:eastAsiaTheme="minorEastAsia"/>
        </w:rPr>
        <w:t xml:space="preserve"> častěji </w:t>
      </w:r>
      <w:r w:rsidR="00DC0853">
        <w:rPr>
          <w:rFonts w:eastAsiaTheme="minorEastAsia"/>
        </w:rPr>
        <w:t xml:space="preserve">využíván </w:t>
      </w:r>
      <w:r>
        <w:rPr>
          <w:rFonts w:eastAsiaTheme="minorEastAsia"/>
        </w:rPr>
        <w:t xml:space="preserve">BEM (Boundary element model), </w:t>
      </w:r>
      <w:r w:rsidR="00DC0853">
        <w:rPr>
          <w:rFonts w:eastAsiaTheme="minorEastAsia"/>
        </w:rPr>
        <w:t>ten</w:t>
      </w:r>
      <w:r>
        <w:rPr>
          <w:rFonts w:eastAsiaTheme="minorEastAsia"/>
        </w:rPr>
        <w:t xml:space="preserve"> modeluje jednotlivé objemy tkání hlavy (hmota mozková, lebka, skalp)</w:t>
      </w:r>
      <w:r w:rsidR="00DC0853">
        <w:rPr>
          <w:rFonts w:eastAsiaTheme="minorEastAsia"/>
        </w:rPr>
        <w:t>, které jsou odvozeny ze</w:t>
      </w:r>
      <w:r>
        <w:rPr>
          <w:rFonts w:eastAsiaTheme="minorEastAsia"/>
        </w:rPr>
        <w:t xml:space="preserve"> snímků MRI nebo CT. Takový model je realistický ale pomalý na výpočet, může být zatížen chybami, pokud je počítán ze MRI snímků s malým rozlišením. BEM modeluje tři hlavní změny ve vodivosti hlavy, hranice pokožky hlavy a vzduchu, hranice pokožky hlavy a lebky, hranici lebky a mozku samotného. Čtvrtá vodivostní změna, mezi bílou a šedou hmotou, je důležitá pouze pro některé algoritmy. [24]</w:t>
      </w:r>
      <w:r w:rsidR="00293041">
        <w:rPr>
          <w:rFonts w:eastAsiaTheme="minorEastAsia"/>
        </w:rPr>
        <w:t xml:space="preserve"> Další možností, která však není v </w:t>
      </w:r>
      <w:r w:rsidR="00BA16E8">
        <w:rPr>
          <w:rFonts w:eastAsiaTheme="minorEastAsia"/>
        </w:rPr>
        <w:t>SPM12</w:t>
      </w:r>
      <w:r w:rsidR="00293041">
        <w:rPr>
          <w:rFonts w:eastAsiaTheme="minorEastAsia"/>
        </w:rPr>
        <w:t xml:space="preserve"> toolboxu dostupná, je FEM (finite element model), modelování pomocí </w:t>
      </w:r>
      <w:r w:rsidR="00293041">
        <w:rPr>
          <w:rFonts w:eastAsiaTheme="minorEastAsia"/>
        </w:rPr>
        <w:lastRenderedPageBreak/>
        <w:t xml:space="preserve">metody konečných prvků. </w:t>
      </w:r>
      <w:r w:rsidR="00AC0791">
        <w:rPr>
          <w:rFonts w:eastAsiaTheme="minorEastAsia"/>
        </w:rPr>
        <w:t>Takový model hlavy umožňuje definovat vodivosti jednotlivých voxelů, umožňuje tak definovat porušení celistvostí jednotlivých tkání hlavy a mozku. Takto detailní anatomické informace ale nejsou většinou dostupné a proto se FEM používá jen zřídka. [29]</w:t>
      </w:r>
    </w:p>
    <w:p w14:paraId="7AC8DA3C" w14:textId="77777777" w:rsidR="00BC4FD3" w:rsidRDefault="00BC4FD3" w:rsidP="00BC4FD3">
      <w:pPr>
        <w:jc w:val="center"/>
      </w:pPr>
      <w:r>
        <w:rPr>
          <w:noProof/>
          <w:lang w:val="en-US"/>
        </w:rPr>
        <w:drawing>
          <wp:inline distT="0" distB="0" distL="0" distR="0" wp14:anchorId="0B1F231F" wp14:editId="44930CAA">
            <wp:extent cx="2965836" cy="2915567"/>
            <wp:effectExtent l="0" t="0" r="635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981335" cy="2930803"/>
                    </a:xfrm>
                    <a:prstGeom prst="rect">
                      <a:avLst/>
                    </a:prstGeom>
                  </pic:spPr>
                </pic:pic>
              </a:graphicData>
            </a:graphic>
          </wp:inline>
        </w:drawing>
      </w:r>
      <w:r>
        <w:rPr>
          <w:noProof/>
          <w:lang w:val="en-US"/>
        </w:rPr>
        <w:drawing>
          <wp:inline distT="0" distB="0" distL="0" distR="0" wp14:anchorId="5859BCA2" wp14:editId="05A67BC1">
            <wp:extent cx="2477086" cy="2916000"/>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477086" cy="2916000"/>
                    </a:xfrm>
                    <a:prstGeom prst="rect">
                      <a:avLst/>
                    </a:prstGeom>
                  </pic:spPr>
                </pic:pic>
              </a:graphicData>
            </a:graphic>
          </wp:inline>
        </w:drawing>
      </w:r>
      <w:r w:rsidRPr="008D39BA">
        <w:t xml:space="preserve"> </w:t>
      </w:r>
    </w:p>
    <w:p w14:paraId="06692F2E" w14:textId="77777777" w:rsidR="00BC4FD3" w:rsidRDefault="00DC0853" w:rsidP="00BC4FD3">
      <w:pPr>
        <w:pStyle w:val="Citt"/>
      </w:pPr>
      <w:r>
        <w:t>3-Shell Sphere model vlevo a BEM model</w:t>
      </w:r>
      <w:r w:rsidR="00BC4FD3">
        <w:t xml:space="preserve"> vpravo</w:t>
      </w:r>
    </w:p>
    <w:p w14:paraId="0C43A319" w14:textId="77777777" w:rsidR="003B485D" w:rsidRDefault="00AB0165" w:rsidP="00BC4FD3">
      <w:pPr>
        <w:rPr>
          <w:rFonts w:eastAsiaTheme="minorEastAsia"/>
        </w:rPr>
      </w:pPr>
      <w:r>
        <w:rPr>
          <w:rFonts w:eastAsiaTheme="minorEastAsia"/>
        </w:rPr>
        <w:t>Zjištění p</w:t>
      </w:r>
      <w:r w:rsidR="00BC4FD3">
        <w:rPr>
          <w:rFonts w:eastAsiaTheme="minorEastAsia"/>
        </w:rPr>
        <w:t>řesné</w:t>
      </w:r>
      <w:r>
        <w:rPr>
          <w:rFonts w:eastAsiaTheme="minorEastAsia"/>
        </w:rPr>
        <w:t>ho</w:t>
      </w:r>
      <w:r w:rsidR="00BC4FD3">
        <w:rPr>
          <w:rFonts w:eastAsiaTheme="minorEastAsia"/>
        </w:rPr>
        <w:t xml:space="preserve"> roz</w:t>
      </w:r>
      <w:r>
        <w:rPr>
          <w:rFonts w:eastAsiaTheme="minorEastAsia"/>
        </w:rPr>
        <w:t>ložení</w:t>
      </w:r>
      <w:r w:rsidR="00BC4FD3">
        <w:rPr>
          <w:rFonts w:eastAsiaTheme="minorEastAsia"/>
        </w:rPr>
        <w:t xml:space="preserve"> jednotlivých hranic tkání mozku z MRI snímku je složitým problémem kvůli nízkým</w:t>
      </w:r>
      <w:r>
        <w:rPr>
          <w:rFonts w:eastAsiaTheme="minorEastAsia"/>
        </w:rPr>
        <w:t xml:space="preserve"> rozdílům kontrastů</w:t>
      </w:r>
      <w:r w:rsidR="00BC4FD3">
        <w:rPr>
          <w:rFonts w:eastAsiaTheme="minorEastAsia"/>
        </w:rPr>
        <w:t xml:space="preserve"> rozdílných tkání, záleží</w:t>
      </w:r>
      <w:r>
        <w:rPr>
          <w:rFonts w:eastAsiaTheme="minorEastAsia"/>
        </w:rPr>
        <w:t xml:space="preserve"> také</w:t>
      </w:r>
      <w:r w:rsidR="00BC4FD3">
        <w:rPr>
          <w:rFonts w:eastAsiaTheme="minorEastAsia"/>
        </w:rPr>
        <w:t xml:space="preserve"> na vážení MRI snímku (T1</w:t>
      </w:r>
      <w:r>
        <w:rPr>
          <w:rFonts w:eastAsiaTheme="minorEastAsia"/>
        </w:rPr>
        <w:t xml:space="preserve">, T2 nebo protondensitní). [24] </w:t>
      </w:r>
      <w:r w:rsidR="00BA16E8">
        <w:rPr>
          <w:rFonts w:eastAsiaTheme="minorEastAsia"/>
        </w:rPr>
        <w:t>SPM12</w:t>
      </w:r>
      <w:r w:rsidR="00BC4FD3">
        <w:rPr>
          <w:rFonts w:eastAsiaTheme="minorEastAsia"/>
        </w:rPr>
        <w:t xml:space="preserve"> využívá Forwinv toolboxu, který tento problém řeší s využitím </w:t>
      </w:r>
      <w:r w:rsidR="0001789B">
        <w:rPr>
          <w:rFonts w:eastAsiaTheme="minorEastAsia"/>
        </w:rPr>
        <w:t>standartního MNI mozku</w:t>
      </w:r>
      <w:r w:rsidR="00BC4FD3">
        <w:rPr>
          <w:rFonts w:eastAsiaTheme="minorEastAsia"/>
        </w:rPr>
        <w:t>, který</w:t>
      </w:r>
      <w:r>
        <w:rPr>
          <w:rFonts w:eastAsiaTheme="minorEastAsia"/>
        </w:rPr>
        <w:t xml:space="preserve"> je</w:t>
      </w:r>
      <w:r w:rsidR="00BC4FD3">
        <w:rPr>
          <w:rFonts w:eastAsiaTheme="minorEastAsia"/>
        </w:rPr>
        <w:t xml:space="preserve"> geometricky transform</w:t>
      </w:r>
      <w:r>
        <w:rPr>
          <w:rFonts w:eastAsiaTheme="minorEastAsia"/>
        </w:rPr>
        <w:t>ován</w:t>
      </w:r>
      <w:r w:rsidR="00BC4FD3">
        <w:rPr>
          <w:rFonts w:eastAsiaTheme="minorEastAsia"/>
        </w:rPr>
        <w:t xml:space="preserve"> tak, aby výsledný model mozku vypadal jako ten z MRI snímků; tento krok se nazývá</w:t>
      </w:r>
      <w:r>
        <w:rPr>
          <w:rFonts w:eastAsiaTheme="minorEastAsia"/>
        </w:rPr>
        <w:t xml:space="preserve"> prostorová normalizace</w:t>
      </w:r>
      <w:r w:rsidR="00BC4FD3">
        <w:rPr>
          <w:rFonts w:eastAsiaTheme="minorEastAsia"/>
        </w:rPr>
        <w:t xml:space="preserve"> </w:t>
      </w:r>
      <w:r>
        <w:rPr>
          <w:rFonts w:eastAsiaTheme="minorEastAsia"/>
        </w:rPr>
        <w:t>(</w:t>
      </w:r>
      <w:r w:rsidR="00BC4FD3">
        <w:rPr>
          <w:rFonts w:eastAsiaTheme="minorEastAsia"/>
        </w:rPr>
        <w:t>spatial normalization</w:t>
      </w:r>
      <w:r>
        <w:rPr>
          <w:rFonts w:eastAsiaTheme="minorEastAsia"/>
        </w:rPr>
        <w:t>)</w:t>
      </w:r>
      <w:r w:rsidR="00BC4FD3">
        <w:rPr>
          <w:rFonts w:eastAsiaTheme="minorEastAsia"/>
        </w:rPr>
        <w:t xml:space="preserve">. </w:t>
      </w:r>
      <w:r w:rsidR="0001789B">
        <w:rPr>
          <w:rFonts w:eastAsiaTheme="minorEastAsia"/>
        </w:rPr>
        <w:t xml:space="preserve">Standartní MNI (Montreal Neurological Institute) mozek je vzorový model mozku reprezentující normální populaci, je průměrem </w:t>
      </w:r>
      <w:commentRangeStart w:id="163"/>
      <w:r w:rsidR="0001789B">
        <w:rPr>
          <w:rFonts w:eastAsiaTheme="minorEastAsia"/>
        </w:rPr>
        <w:t>305</w:t>
      </w:r>
      <w:del w:id="164" w:author="Radek Janča" w:date="2016-05-20T14:57:00Z">
        <w:r w:rsidR="0001789B" w:rsidDel="0031346F">
          <w:rPr>
            <w:rFonts w:eastAsiaTheme="minorEastAsia"/>
          </w:rPr>
          <w:delText>.</w:delText>
        </w:r>
      </w:del>
      <w:r w:rsidR="0001789B">
        <w:rPr>
          <w:rFonts w:eastAsiaTheme="minorEastAsia"/>
        </w:rPr>
        <w:t xml:space="preserve"> MRI snímků hlav zdravých lidí [69]</w:t>
      </w:r>
      <w:commentRangeEnd w:id="163"/>
      <w:r w:rsidR="0031346F">
        <w:rPr>
          <w:rStyle w:val="Odkaznakoment"/>
        </w:rPr>
        <w:commentReference w:id="163"/>
      </w:r>
      <w:r w:rsidR="0001789B">
        <w:rPr>
          <w:rFonts w:eastAsiaTheme="minorEastAsia"/>
        </w:rPr>
        <w:t xml:space="preserve">. </w:t>
      </w:r>
      <w:r w:rsidR="003B485D">
        <w:rPr>
          <w:rFonts w:eastAsiaTheme="minorEastAsia"/>
        </w:rPr>
        <w:t>Model hlavy odvozený čistě z MRI nebo CT snímků nikdy nebude stoprocentně shodný s modelem vypočteným pomocí prostorové normalizace, odlišnost modelů však není natolik</w:t>
      </w:r>
      <w:r w:rsidR="003B485D" w:rsidRPr="003B485D">
        <w:rPr>
          <w:rFonts w:eastAsiaTheme="minorEastAsia"/>
        </w:rPr>
        <w:t xml:space="preserve"> </w:t>
      </w:r>
      <w:r w:rsidR="003B485D">
        <w:rPr>
          <w:rFonts w:eastAsiaTheme="minorEastAsia"/>
        </w:rPr>
        <w:t>výrazná, aby byly výsledky inverzní úlohy jakkoliv ovlivněny [24].</w:t>
      </w:r>
    </w:p>
    <w:p w14:paraId="19D4B014" w14:textId="77777777" w:rsidR="003B485D" w:rsidRDefault="00BC4FD3" w:rsidP="00BC4FD3">
      <w:pPr>
        <w:rPr>
          <w:rFonts w:eastAsiaTheme="minorEastAsia"/>
        </w:rPr>
      </w:pPr>
      <w:r>
        <w:rPr>
          <w:rFonts w:eastAsiaTheme="minorEastAsia"/>
        </w:rPr>
        <w:t xml:space="preserve">Vodivosti jednotlivých tkání jsou převzaté z literatury, ze článků [26] [27] a [21]. Tkáně jsou považovány za čistě odporové, kapacitní a indukční efekty jsou zanedbány, impedance tkání jsou tedy považovány za frekvenčně nezávislé [22]. </w:t>
      </w:r>
    </w:p>
    <w:p w14:paraId="0F73B95F" w14:textId="77777777" w:rsidR="00240B5A" w:rsidRDefault="00240B5A" w:rsidP="00BC4FD3">
      <w:pPr>
        <w:rPr>
          <w:rFonts w:eastAsiaTheme="minorEastAsia"/>
        </w:rPr>
      </w:pPr>
      <w:r>
        <w:rPr>
          <w:rFonts w:eastAsiaTheme="minorEastAsia"/>
        </w:rPr>
        <w:t>Přímá úloha také vymezuje oblasti, ve kterých se mohou zdroje aktivity nacházet. Zamezuje tak řešením, kdy by se zdroj aktivity mohl objevit mimo hlavu (takové řešení by teoreticky mohlo lépe odpovídat naměřeným datům než jiná řešení). [29]</w:t>
      </w:r>
    </w:p>
    <w:p w14:paraId="659B3DA3" w14:textId="77777777" w:rsidR="00BC4FD3" w:rsidRDefault="001F6101" w:rsidP="001F6101">
      <w:pPr>
        <w:pStyle w:val="Nadpis3"/>
      </w:pPr>
      <w:r>
        <w:t>Měření pozic elektrod</w:t>
      </w:r>
    </w:p>
    <w:p w14:paraId="0F988509" w14:textId="77777777" w:rsidR="0002228E" w:rsidRDefault="0002228E" w:rsidP="0002228E">
      <w:r>
        <w:t>Digitalizace pozic senzorů se provádí takzvaným digitizérem. Typicky se jedná o systém skládající se z ukazovátka a kamerového systému. Ukazovátko je vybavené orientačními body, jeho špička se umístí na pozici měřené elektrody a kamerový systém zaznamená pozice orientačních bodů. Ze znalosti ori</w:t>
      </w:r>
      <w:r w:rsidR="0001304C">
        <w:t>entačních bodů a rozměrů ukazovátka je vypočtena pozice měřené elektrody v prostoru.</w:t>
      </w:r>
    </w:p>
    <w:p w14:paraId="6934768B" w14:textId="77777777" w:rsidR="0001304C" w:rsidRDefault="0001304C" w:rsidP="0002228E">
      <w:r>
        <w:t>Aby bylo zamezeno chybám spojeným s případy, kdy se pacient během měření pohne a znehodnotí tak dosavadní měření, další orientační body jsou umístěny přímo na pacientově hlavě. Můžeme tak vždy zjistit polohu elektrody ve vztahu k aktuálnímu natočení a pozici pacientovy hlavy.</w:t>
      </w:r>
    </w:p>
    <w:p w14:paraId="1CB4AF41" w14:textId="77777777" w:rsidR="0001304C" w:rsidRPr="0002228E" w:rsidRDefault="0001304C" w:rsidP="0002228E">
      <w:r>
        <w:lastRenderedPageBreak/>
        <w:t xml:space="preserve">Během tohoto procesu je možné také nasnímat </w:t>
      </w:r>
      <w:r w:rsidR="00C172AB">
        <w:t>body popisující tvar hlavy</w:t>
      </w:r>
      <w:r w:rsidR="00D912E7">
        <w:t xml:space="preserve"> (headshape </w:t>
      </w:r>
      <w:r w:rsidR="00E0776B">
        <w:t>body</w:t>
      </w:r>
      <w:r w:rsidR="00D912E7">
        <w:t>)</w:t>
      </w:r>
      <w:r>
        <w:t xml:space="preserve">, </w:t>
      </w:r>
      <w:r w:rsidR="007F34DB">
        <w:t xml:space="preserve">body na pacientově skalpu </w:t>
      </w:r>
      <w:r w:rsidR="00C70A2B">
        <w:t>a</w:t>
      </w:r>
      <w:r w:rsidR="007F34DB">
        <w:t xml:space="preserve"> obličeji</w:t>
      </w:r>
      <w:r w:rsidR="00C172AB">
        <w:t xml:space="preserve">. Tyto body </w:t>
      </w:r>
      <w:r w:rsidR="00E0776B">
        <w:t>jsou využívány</w:t>
      </w:r>
      <w:r w:rsidR="00C172AB">
        <w:t xml:space="preserve"> pro zlepšení tvaru modelu pacientova mozku nebo pro </w:t>
      </w:r>
      <w:r w:rsidR="00E0776B">
        <w:t>zpřesnění</w:t>
      </w:r>
      <w:r w:rsidR="00C172AB">
        <w:t xml:space="preserve"> koregistrac</w:t>
      </w:r>
      <w:r w:rsidR="00E0776B">
        <w:t>e</w:t>
      </w:r>
      <w:r w:rsidR="00C172AB">
        <w:t>.</w:t>
      </w:r>
    </w:p>
    <w:p w14:paraId="5AB414A6" w14:textId="77777777" w:rsidR="00BC4FD3" w:rsidRDefault="00BC4FD3" w:rsidP="00BC4FD3">
      <w:pPr>
        <w:pStyle w:val="Nadpis2"/>
      </w:pPr>
      <w:r>
        <w:t xml:space="preserve">Koregistrace </w:t>
      </w:r>
    </w:p>
    <w:p w14:paraId="4988FB72" w14:textId="77777777" w:rsidR="0010695E" w:rsidRDefault="0010695E" w:rsidP="00C70A2B">
      <w:r>
        <w:t>Abychom byli schopni definovat řešení inverzní úlohy v MRI snímku pacientova mozku</w:t>
      </w:r>
      <w:r w:rsidR="000102FD">
        <w:t xml:space="preserve">, potřebujeme </w:t>
      </w:r>
      <w:r w:rsidR="00D9002A">
        <w:t>znát</w:t>
      </w:r>
      <w:r w:rsidR="00C70A2B">
        <w:t xml:space="preserve"> pozice elektrod na pacientově skalpu, m</w:t>
      </w:r>
      <w:r>
        <w:t xml:space="preserve">usíme </w:t>
      </w:r>
      <w:r w:rsidR="00C70A2B">
        <w:t>provést</w:t>
      </w:r>
      <w:r>
        <w:t xml:space="preserve"> sjedno</w:t>
      </w:r>
      <w:r w:rsidR="00C70A2B">
        <w:t>cení</w:t>
      </w:r>
      <w:r>
        <w:t xml:space="preserve"> souřadnicov</w:t>
      </w:r>
      <w:r w:rsidR="00C70A2B">
        <w:t>ých</w:t>
      </w:r>
      <w:r>
        <w:t xml:space="preserve"> systémy MRI snímku a prostoru elektrod</w:t>
      </w:r>
      <w:r w:rsidR="00C70A2B">
        <w:t>.</w:t>
      </w:r>
      <w:r>
        <w:t xml:space="preserve"> Tento krok se nazývá koregistrace. </w:t>
      </w:r>
    </w:p>
    <w:p w14:paraId="272327C5" w14:textId="77777777" w:rsidR="00756618" w:rsidRPr="00BC4FD3" w:rsidRDefault="00B65C40" w:rsidP="00756618">
      <w:r>
        <w:t>Souřadnicové systémy jsou sjednoceny výpočtem translačních a rotač</w:t>
      </w:r>
      <w:r w:rsidR="00D9002A">
        <w:t xml:space="preserve">ních transformací prostorů. </w:t>
      </w:r>
      <w:r>
        <w:t>Parametry transformací jsou obvykle získány díky změření pozic</w:t>
      </w:r>
      <w:r w:rsidR="00997770">
        <w:t xml:space="preserve"> tří</w:t>
      </w:r>
      <w:r>
        <w:t xml:space="preserve"> orientačních bodů na pacientově lebce, tyto body je nutné znát v obou souřadnicových systémech (MRI </w:t>
      </w:r>
      <w:r w:rsidR="00997770">
        <w:t xml:space="preserve">i </w:t>
      </w:r>
      <w:r>
        <w:t>EEG)</w:t>
      </w:r>
      <w:r w:rsidR="00997770">
        <w:t xml:space="preserve">. Tyto body jsou označovány jako fiducials. Nejčastěji </w:t>
      </w:r>
      <w:r w:rsidR="00D54F99">
        <w:t xml:space="preserve">používané fiducials jsou nasion a levý a pravý </w:t>
      </w:r>
      <w:r w:rsidR="00B53EEB">
        <w:t>pre</w:t>
      </w:r>
      <w:r w:rsidR="00B53EEB">
        <w:noBreakHyphen/>
      </w:r>
      <w:r w:rsidR="00D54F99">
        <w:t>aurikulární bod, tedy kořen nosu a bod na levém a pravém uchu, viz obrázek.</w:t>
      </w:r>
      <w:r w:rsidR="00D9002A">
        <w:t xml:space="preserve"> [29]</w:t>
      </w:r>
    </w:p>
    <w:p w14:paraId="0AB984DD" w14:textId="77777777" w:rsidR="001F6101" w:rsidRDefault="00147CE4" w:rsidP="00147CE4">
      <w:pPr>
        <w:jc w:val="center"/>
      </w:pPr>
      <w:r>
        <w:rPr>
          <w:noProof/>
          <w:lang w:val="en-US"/>
        </w:rPr>
        <w:drawing>
          <wp:inline distT="0" distB="0" distL="0" distR="0" wp14:anchorId="5EE659FA" wp14:editId="4616B4DF">
            <wp:extent cx="3352800" cy="3352800"/>
            <wp:effectExtent l="0" t="0" r="0" b="0"/>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ducials.jpg"/>
                    <pic:cNvPicPr/>
                  </pic:nvPicPr>
                  <pic:blipFill>
                    <a:blip r:embed="rId12">
                      <a:extLst>
                        <a:ext uri="{28A0092B-C50C-407E-A947-70E740481C1C}">
                          <a14:useLocalDpi xmlns:a14="http://schemas.microsoft.com/office/drawing/2010/main" val="0"/>
                        </a:ext>
                      </a:extLst>
                    </a:blip>
                    <a:stretch>
                      <a:fillRect/>
                    </a:stretch>
                  </pic:blipFill>
                  <pic:spPr>
                    <a:xfrm>
                      <a:off x="0" y="0"/>
                      <a:ext cx="3352800" cy="3352800"/>
                    </a:xfrm>
                    <a:prstGeom prst="rect">
                      <a:avLst/>
                    </a:prstGeom>
                  </pic:spPr>
                </pic:pic>
              </a:graphicData>
            </a:graphic>
          </wp:inline>
        </w:drawing>
      </w:r>
    </w:p>
    <w:p w14:paraId="0A2AD307" w14:textId="77777777" w:rsidR="001F6101" w:rsidRDefault="001F6101" w:rsidP="001F6101">
      <w:r>
        <w:t>I když jsou pre-aurikulární body používané</w:t>
      </w:r>
      <w:r w:rsidR="00C70A2B">
        <w:t xml:space="preserve"> nejčastěji</w:t>
      </w:r>
      <w:r>
        <w:t>, je těžké tyto body lokalizovat správně. Chyba v lokalizaci bodů vede k chybám v koregistraci (elektrody se mohou</w:t>
      </w:r>
      <w:r w:rsidR="00C70A2B">
        <w:t xml:space="preserve"> po transformaci</w:t>
      </w:r>
      <w:r>
        <w:t xml:space="preserve"> nacházet například nad skalpem modelu), což ovlivňuje správnost inverzní úlohy. </w:t>
      </w:r>
      <w:r w:rsidR="00BA16E8">
        <w:t>SPM12</w:t>
      </w:r>
      <w:r>
        <w:t xml:space="preserve"> toolbox řeší tento problém, tak, že nejdříve napočítá transformaci z bodů fiducials a poté </w:t>
      </w:r>
      <w:r w:rsidR="000760D8">
        <w:t xml:space="preserve">je koregistrace zpřesněna pomocí bodů, o kterých víme, že se nacházejí na skalpu pacienta. Mezi tyto body patří pozice elektrod, je ale možné využít headshape bodů. </w:t>
      </w:r>
      <w:r w:rsidR="00C635A0">
        <w:t xml:space="preserve">Počáteční transformace je zpřesněna metodou nejmenších čtverců, nejlepší transformace minimalizuje </w:t>
      </w:r>
      <w:r w:rsidR="00C70A2B">
        <w:t>sumu</w:t>
      </w:r>
      <w:r w:rsidR="00C635A0">
        <w:t xml:space="preserve"> druhých mocnin vzdáleností bodů (pozic elektrod a headshape bodů) a skalpu.</w:t>
      </w:r>
    </w:p>
    <w:p w14:paraId="27EE649F" w14:textId="77777777" w:rsidR="00C70A2B" w:rsidRDefault="00C70A2B" w:rsidP="00C70A2B">
      <w:r>
        <w:t>Obecně je možné použít pro koregistraci kterékoliv tři body známé v obou souřadných systémech, je tedy možné využít například pozic některých elektrod, pokud známe jejich pozice v prostoru MRI.</w:t>
      </w:r>
      <w:r w:rsidR="00691226">
        <w:t xml:space="preserve"> V takovém případě </w:t>
      </w:r>
      <w:r w:rsidR="00EE7FF9">
        <w:t>doporučuji</w:t>
      </w:r>
      <w:r w:rsidR="00691226">
        <w:t xml:space="preserve"> volit body co nejvíce vzdálené od sebe, nepřesnost lokalizace </w:t>
      </w:r>
      <w:r w:rsidR="003C1D6B">
        <w:t>vzdálených</w:t>
      </w:r>
      <w:r w:rsidR="00691226">
        <w:t xml:space="preserve"> bodů vede k menší chybě </w:t>
      </w:r>
      <w:r w:rsidR="00013FA0">
        <w:t>koregistrace</w:t>
      </w:r>
      <w:r w:rsidR="00691226">
        <w:t>.</w:t>
      </w:r>
    </w:p>
    <w:p w14:paraId="7F9700A0" w14:textId="77777777" w:rsidR="00333A56" w:rsidRDefault="00333A56" w:rsidP="001F6101">
      <w:r>
        <w:br w:type="page"/>
      </w:r>
    </w:p>
    <w:p w14:paraId="5EFFE44C" w14:textId="77777777" w:rsidR="00333A56" w:rsidRDefault="00333A56" w:rsidP="00333A56">
      <w:pPr>
        <w:pStyle w:val="Nadpis1"/>
      </w:pPr>
      <w:r>
        <w:lastRenderedPageBreak/>
        <w:t>Inverzní úlohy</w:t>
      </w:r>
    </w:p>
    <w:p w14:paraId="19E62049" w14:textId="77777777" w:rsidR="00A93B9A" w:rsidRDefault="00333A56" w:rsidP="00A93B9A">
      <w:r>
        <w:t>Lokalizace aktivní části mozku při dané mentální úloze je primární</w:t>
      </w:r>
      <w:r w:rsidR="003A4E54">
        <w:t>m</w:t>
      </w:r>
      <w:r>
        <w:t xml:space="preserve"> záměr</w:t>
      </w:r>
      <w:r w:rsidR="003A4E54">
        <w:t>em</w:t>
      </w:r>
      <w:r>
        <w:t xml:space="preserve"> zobrazovacích metod zaměřených na centrální nervovou soustavu. Velká část výzkumu se zabývá zobrazováním pomocí PET (pozitronová emisní tomografie) a fMRI (funkční magnetická rezonance)[30], tyto metody však nejsou ideální</w:t>
      </w:r>
      <w:ins w:id="165" w:author="Radek Janča" w:date="2016-05-20T15:03:00Z">
        <w:r w:rsidR="000E72A8">
          <w:t>,</w:t>
        </w:r>
      </w:ins>
      <w:r>
        <w:t xml:space="preserve"> pokud je otázkou</w:t>
      </w:r>
      <w:ins w:id="166" w:author="Radek Janča" w:date="2016-05-20T15:04:00Z">
        <w:r w:rsidR="000E72A8">
          <w:t>,</w:t>
        </w:r>
      </w:ins>
      <w:r>
        <w:t xml:space="preserve"> </w:t>
      </w:r>
      <w:r w:rsidR="003A4E54">
        <w:t>ve kterém časovém okamžiku během mentální úlohy byly</w:t>
      </w:r>
      <w:r>
        <w:t xml:space="preserve"> jednotlivé části mozku aktivní. Pro řešení takov</w:t>
      </w:r>
      <w:r w:rsidR="003A4E54">
        <w:t>ého případu</w:t>
      </w:r>
      <w:r>
        <w:t xml:space="preserve"> je nutné používat metody, které měří mozkovou aktivitu</w:t>
      </w:r>
      <w:r w:rsidR="003A4E54">
        <w:t xml:space="preserve"> přímo</w:t>
      </w:r>
      <w:r>
        <w:t>, tedy elektroen</w:t>
      </w:r>
      <w:r w:rsidR="003A4E54">
        <w:t>cefalografii</w:t>
      </w:r>
      <w:r>
        <w:t xml:space="preserve"> </w:t>
      </w:r>
      <w:r w:rsidR="003A4E54">
        <w:t>nebo magnetoencefalografii</w:t>
      </w:r>
      <w:r>
        <w:t>.</w:t>
      </w:r>
      <w:r w:rsidR="008862FB">
        <w:t xml:space="preserve"> </w:t>
      </w:r>
      <w:r w:rsidR="00A93B9A">
        <w:t>MEEG signály nepřináší přímé důkazy o umístění zdrojů aktivit</w:t>
      </w:r>
      <w:r>
        <w:t xml:space="preserve">, jediný způsob jak lokalizovat zdroje je </w:t>
      </w:r>
      <w:r w:rsidR="00A93B9A">
        <w:t>výpočtem</w:t>
      </w:r>
      <w:r>
        <w:t xml:space="preserve"> inverzního problému, který lze vyřešit, pouze pokud zavedeme předpoklady, </w:t>
      </w:r>
      <w:r w:rsidR="00A93B9A">
        <w:t xml:space="preserve">které definují, jakým způsobem jsou MEEG signály generovány [29]. </w:t>
      </w:r>
    </w:p>
    <w:p w14:paraId="2C7160D8" w14:textId="77777777" w:rsidR="00333A56" w:rsidRDefault="00333A56" w:rsidP="00333A56">
      <w:pPr>
        <w:pStyle w:val="Nadpis2"/>
      </w:pPr>
      <w:r>
        <w:t>Volba inverzní úlohy</w:t>
      </w:r>
    </w:p>
    <w:p w14:paraId="149D0D85" w14:textId="77777777" w:rsidR="00333A56" w:rsidRDefault="00333A56" w:rsidP="00333A56">
      <w:r>
        <w:t>Obecně se algoritmy řeší</w:t>
      </w:r>
      <w:r w:rsidR="005C3E75">
        <w:t>cí inverzní úlohu</w:t>
      </w:r>
      <w:r>
        <w:t xml:space="preserve"> snaží najít takové intrakraniální zdroje, které </w:t>
      </w:r>
      <w:r w:rsidR="005C3E75">
        <w:t>vytvářejí potenciály shodné s potenciály naměřenými na skalpu</w:t>
      </w:r>
      <w:r w:rsidR="00EE1E04">
        <w:t xml:space="preserve"> pacienta</w:t>
      </w:r>
      <w:r>
        <w:t>. Základním problémem je však víceznačnost řešení, naměřené skalpové potenciály lze obecně vysvětlit nekonečným množstvím konfigurací intrakraniálních zdrojů. Abychom byli schopni vyřešit takovou úlohu jednoznačně, je potřeba zavést předpoklady o zdrojích a vodivostech jednotlivých tkání. [29] [40]</w:t>
      </w:r>
    </w:p>
    <w:p w14:paraId="681C72FE" w14:textId="77777777" w:rsidR="00333A56" w:rsidRDefault="00333A56" w:rsidP="00333A56">
      <w:pPr>
        <w:pStyle w:val="Nadpis3"/>
      </w:pPr>
      <w:r>
        <w:t>Přeurčené modely</w:t>
      </w:r>
    </w:p>
    <w:p w14:paraId="267465A6" w14:textId="77777777" w:rsidR="005A5C78" w:rsidRDefault="00333A56" w:rsidP="00333A56">
      <w:r>
        <w:t xml:space="preserve">Tyto metody inverze staví na dvou hypotézách: </w:t>
      </w:r>
    </w:p>
    <w:p w14:paraId="5A6C4FF2" w14:textId="77777777" w:rsidR="005A5C78" w:rsidRDefault="00333A56" w:rsidP="005A5C78">
      <w:pPr>
        <w:pStyle w:val="Odstavecseseznamem"/>
        <w:numPr>
          <w:ilvl w:val="0"/>
          <w:numId w:val="7"/>
        </w:numPr>
      </w:pPr>
      <w:r>
        <w:t xml:space="preserve">Naměřený </w:t>
      </w:r>
      <w:r w:rsidR="005A5C78">
        <w:t>M</w:t>
      </w:r>
      <w:r>
        <w:t>EEG signál se snaží vysvětlit pouze malým počtem proudových dipólů</w:t>
      </w:r>
      <w:r w:rsidR="005A5C78">
        <w:t>.</w:t>
      </w:r>
      <w:r>
        <w:t xml:space="preserve"> </w:t>
      </w:r>
    </w:p>
    <w:p w14:paraId="0843CB10" w14:textId="77777777" w:rsidR="005A5C78" w:rsidRDefault="005A5C78" w:rsidP="005A5C78">
      <w:pPr>
        <w:pStyle w:val="Odstavecseseznamem"/>
        <w:numPr>
          <w:ilvl w:val="0"/>
          <w:numId w:val="7"/>
        </w:numPr>
      </w:pPr>
      <w:r>
        <w:t>T</w:t>
      </w:r>
      <w:r w:rsidR="00333A56">
        <w:t>yto dipóly jsou velmi fokální</w:t>
      </w:r>
      <w:r>
        <w:t>.</w:t>
      </w:r>
      <w:r w:rsidR="00333A56">
        <w:t xml:space="preserve"> </w:t>
      </w:r>
    </w:p>
    <w:p w14:paraId="2BD1D79E" w14:textId="77777777" w:rsidR="00333A56" w:rsidRDefault="00333A56" w:rsidP="005A5C78">
      <w:r>
        <w:t xml:space="preserve">Aby bylo dosaženo jednoznačného řešení, počet odhadovaných parametrů dipólů (každý dipól je popsán 6. parametry, 3 pro pozici, 2 pro natočení a 1 pro amplitudu) musí být nižší nebo roven počtu nezávislých měření (tedy počtu elektrod). </w:t>
      </w:r>
      <w:r w:rsidR="005A5C78">
        <w:t>Z procházeného stavového prostoru jsou postupně vybírány dipóly, pomocí nich jsou vypočteny potenciálové mapy, které jsou následně porovnány s naměřenými potenciálovými mapami. Optimální řešení je zvoleno metodou nejmenších čtverců</w:t>
      </w:r>
      <w:r w:rsidR="001F5B2D">
        <w:t>, takové řešení</w:t>
      </w:r>
      <w:r w:rsidR="005A5C78">
        <w:t xml:space="preserve"> minimalizuje součet čtverců rozdílů.</w:t>
      </w:r>
      <w:r w:rsidR="001F5B2D">
        <w:t xml:space="preserve"> </w:t>
      </w:r>
      <w:r>
        <w:t xml:space="preserve">Kvůli časové náročnosti výpočtů není možné projít stavový prostor celý, proto se přistupuje k optimalizačním </w:t>
      </w:r>
      <w:r w:rsidR="005A5C78">
        <w:t>procedurám</w:t>
      </w:r>
      <w:r>
        <w:t>, u kterých ale existuje risk uváznutí v lokálním optimu. Výpočetní nároky také rostou s</w:t>
      </w:r>
      <w:r w:rsidR="001F5B2D">
        <w:t> </w:t>
      </w:r>
      <w:r>
        <w:t>počtem</w:t>
      </w:r>
      <w:r w:rsidR="001F5B2D">
        <w:t xml:space="preserve"> hledaných</w:t>
      </w:r>
      <w:r>
        <w:t xml:space="preserve"> dipólů, proto se typicky nepoužívá maximální možný počet dipólů daný měřením. [28][29]</w:t>
      </w:r>
    </w:p>
    <w:p w14:paraId="2C4981B8" w14:textId="77777777" w:rsidR="00D91F28" w:rsidRDefault="00D91F28" w:rsidP="00D91F28">
      <w:pPr>
        <w:rPr>
          <w:rFonts w:eastAsiaTheme="minorEastAsia"/>
        </w:rPr>
      </w:pPr>
      <w:r>
        <w:rPr>
          <w:rFonts w:eastAsiaTheme="minorEastAsia"/>
        </w:rPr>
        <w:t>Zde se snažíme vytvořit model podle předpisu</w:t>
      </w:r>
    </w:p>
    <w:p w14:paraId="1B0247F6" w14:textId="77777777" w:rsidR="00D91F28" w:rsidRPr="009F4447" w:rsidRDefault="00D91F28" w:rsidP="00D91F28">
      <w:pPr>
        <w:rPr>
          <w:rFonts w:eastAsiaTheme="minorEastAsia"/>
        </w:rPr>
      </w:pPr>
      <m:oMathPara>
        <m:oMath>
          <m:r>
            <w:rPr>
              <w:rFonts w:ascii="Cambria Math" w:hAnsi="Cambria Math"/>
            </w:rPr>
            <m:t>Y=L</m:t>
          </m:r>
          <m:acc>
            <m:accPr>
              <m:chr m:val="⃗"/>
              <m:ctrlPr>
                <w:rPr>
                  <w:rFonts w:ascii="Cambria Math" w:hAnsi="Cambria Math"/>
                  <w:i/>
                </w:rPr>
              </m:ctrlPr>
            </m:accPr>
            <m:e>
              <m:r>
                <w:rPr>
                  <w:rFonts w:ascii="Cambria Math" w:hAnsi="Cambria Math"/>
                </w:rPr>
                <m:t>j</m:t>
              </m:r>
            </m:e>
          </m:acc>
          <m:r>
            <w:rPr>
              <w:rFonts w:ascii="Cambria Math" w:hAnsi="Cambria Math"/>
            </w:rPr>
            <m:t>+e</m:t>
          </m:r>
        </m:oMath>
      </m:oMathPara>
    </w:p>
    <w:p w14:paraId="418F7339" w14:textId="77777777" w:rsidR="00D91F28" w:rsidRPr="00D91F28" w:rsidRDefault="00D91F28" w:rsidP="005A5C78">
      <w:pPr>
        <w:rPr>
          <w:rFonts w:eastAsiaTheme="minorEastAsia"/>
        </w:rPr>
      </w:pPr>
      <w:r>
        <w:rPr>
          <w:rFonts w:eastAsiaTheme="minorEastAsia"/>
        </w:rPr>
        <w:t xml:space="preserve">Kde </w:t>
      </w:r>
      <m:oMath>
        <m:r>
          <w:rPr>
            <w:rFonts w:ascii="Cambria Math" w:eastAsiaTheme="minorEastAsia" w:hAnsi="Cambria Math"/>
          </w:rPr>
          <m:t>L=f</m:t>
        </m:r>
        <m:d>
          <m:dPr>
            <m:ctrlPr>
              <w:rPr>
                <w:rFonts w:ascii="Cambria Math" w:eastAsiaTheme="minorEastAsia" w:hAnsi="Cambria Math"/>
                <w:i/>
              </w:rPr>
            </m:ctrlPr>
          </m:dPr>
          <m:e>
            <m:acc>
              <m:accPr>
                <m:chr m:val="⃗"/>
                <m:ctrlPr>
                  <w:rPr>
                    <w:rFonts w:ascii="Cambria Math" w:eastAsiaTheme="minorEastAsia" w:hAnsi="Cambria Math"/>
                    <w:i/>
                  </w:rPr>
                </m:ctrlPr>
              </m:accPr>
              <m:e>
                <m:r>
                  <w:rPr>
                    <w:rFonts w:ascii="Cambria Math" w:eastAsiaTheme="minorEastAsia" w:hAnsi="Cambria Math"/>
                  </w:rPr>
                  <m:t>r</m:t>
                </m:r>
              </m:e>
            </m:acc>
          </m:e>
        </m:d>
      </m:oMath>
      <w:r>
        <w:rPr>
          <w:rFonts w:eastAsiaTheme="minorEastAsia"/>
        </w:rPr>
        <w:t xml:space="preserve"> je formou transformační matice, </w:t>
      </w:r>
      <m:oMath>
        <m:acc>
          <m:accPr>
            <m:chr m:val="⃗"/>
            <m:ctrlPr>
              <w:rPr>
                <w:rFonts w:ascii="Cambria Math" w:hAnsi="Cambria Math"/>
                <w:i/>
              </w:rPr>
            </m:ctrlPr>
          </m:accPr>
          <m:e>
            <m:r>
              <w:rPr>
                <w:rFonts w:ascii="Cambria Math" w:hAnsi="Cambria Math"/>
              </w:rPr>
              <m:t>j</m:t>
            </m:r>
          </m:e>
        </m:acc>
      </m:oMath>
      <w:r>
        <w:rPr>
          <w:rFonts w:eastAsiaTheme="minorEastAsia"/>
        </w:rPr>
        <w:t xml:space="preserve"> je orientace dipólů a  </w:t>
      </w:r>
      <m:oMath>
        <m:acc>
          <m:accPr>
            <m:chr m:val="⃗"/>
            <m:ctrlPr>
              <w:rPr>
                <w:rFonts w:ascii="Cambria Math" w:eastAsiaTheme="minorEastAsia" w:hAnsi="Cambria Math"/>
                <w:i/>
              </w:rPr>
            </m:ctrlPr>
          </m:accPr>
          <m:e>
            <m:r>
              <w:rPr>
                <w:rFonts w:ascii="Cambria Math" w:eastAsiaTheme="minorEastAsia" w:hAnsi="Cambria Math"/>
              </w:rPr>
              <m:t>r</m:t>
            </m:r>
          </m:e>
        </m:acc>
      </m:oMath>
      <w:r>
        <w:rPr>
          <w:rFonts w:eastAsiaTheme="minorEastAsia"/>
        </w:rPr>
        <w:t xml:space="preserve"> ozančuje polohu dipólů. Veličina </w:t>
      </w:r>
      <w:r w:rsidRPr="00D91F28">
        <w:rPr>
          <w:rFonts w:eastAsiaTheme="minorEastAsia"/>
          <w:i/>
        </w:rPr>
        <w:t>e</w:t>
      </w:r>
      <w:r>
        <w:rPr>
          <w:rFonts w:eastAsiaTheme="minorEastAsia"/>
        </w:rPr>
        <w:t xml:space="preserve"> označuje šum, který se objevuje v datech. Rovnice je řešena ve smyslu nejmenších čtverců. [25]</w:t>
      </w:r>
    </w:p>
    <w:p w14:paraId="374416CB" w14:textId="77777777" w:rsidR="00333A56" w:rsidRDefault="00333A56" w:rsidP="00333A56">
      <w:r>
        <w:t>Klíčovou otázkou zůstává, kolik aktivních zdrojů (tedy počet dipólů) se v datech očekává. Tento parametr musí určit uživatel na základě svých zkušeností. Nejčastěji se počet volí na základě znalosti, co data obsahují. Pro evokované potenciály nebo eliptické výboje se předpokládá velmi nízký počet aktivních zdrojů, naopak aktivity, kdy se očekává paralelní aktivace více míst, musí být popsány více dipóly. Existují také studie navrhující metody, které odhadují počet dipólů na základě PET nebo fMRI. [29] [41]</w:t>
      </w:r>
    </w:p>
    <w:p w14:paraId="4A2B2F5B" w14:textId="77777777" w:rsidR="00333A56" w:rsidRDefault="00333A56" w:rsidP="00333A56">
      <w:r>
        <w:t xml:space="preserve">Metoda lokalizace proudových dipólů je užitečná pro svou schopnost reprezentovat pozorovaná EEG data pomocí málo, dobře interpretovatelných parametrů. Popsání mozkové aktivity pomocí malého </w:t>
      </w:r>
      <w:r>
        <w:lastRenderedPageBreak/>
        <w:t>počtu zdrojů zjednodušuje analýzu konektivity mezi těmito zdroji (dynamické kauzální modelování). Nelze však mezi sebou porovnávat modely s různými počty odhadovaných dipólů pouze na základě odchylky pozorovaných a modelovaných dat, protože s rostoucím počtem dipólů přesněji modelujeme pozorovanou aktivitu, je však možné porovnávat takové modely na základě parametrů věrohodnosti (likelihood), které berou v potaz komplexnost modelů. [42]</w:t>
      </w:r>
    </w:p>
    <w:p w14:paraId="75C48614" w14:textId="77777777" w:rsidR="00333A56" w:rsidRDefault="00333A56" w:rsidP="00333A56">
      <w:r>
        <w:t xml:space="preserve">V </w:t>
      </w:r>
      <w:r w:rsidR="00BA16E8">
        <w:t>SPM12</w:t>
      </w:r>
      <w:r>
        <w:t> toolboxu je takováto met</w:t>
      </w:r>
      <w:r w:rsidR="001F5B2D">
        <w:t xml:space="preserve">oda </w:t>
      </w:r>
      <w:r>
        <w:t xml:space="preserve">naimplementována pod </w:t>
      </w:r>
      <w:r w:rsidR="001F5B2D">
        <w:t>zkratkou</w:t>
      </w:r>
      <w:r>
        <w:t xml:space="preserve"> VB-ECDs (Variational Bayes Equivalent Current Dipoles) podle článku [42]. Oproti jiným inverzním metodám, ECD také umožňuje nadefinovat apriorní pravděpodobnost výskytu zdrojů aktivity, která může být vystavena na empirických znalostech nebo dřívějších pozorováních pacienta.</w:t>
      </w:r>
      <w:r w:rsidRPr="00DB3929">
        <w:t xml:space="preserve"> </w:t>
      </w:r>
      <w:r>
        <w:t>Tato pravděpodobnost může rozřešit situace, kdy různé dipóly modelují EEG data stejně dobře</w:t>
      </w:r>
      <w:r w:rsidR="001F5B2D">
        <w:t xml:space="preserve"> a </w:t>
      </w:r>
      <w:r>
        <w:t>model neposkytuje dostatek důkazů ve prospěch jednoho z dipólů. [28][42]</w:t>
      </w:r>
    </w:p>
    <w:p w14:paraId="0F58AD2C" w14:textId="77777777" w:rsidR="00333A56" w:rsidRPr="005529F3" w:rsidRDefault="00333A56" w:rsidP="00333A56">
      <w:r>
        <w:t>Existují přístupy optimalizace odhadu dipólů, takzvané „iterativní podmíněné režimy“ (ICM, iterative conditional mode), je však známo, že tyto techniky nejsou invariantní a také nepočítají likelihood modelu. [42] Tento optimalizační přístup je vhodný pro neinformované metody, kdy není definována apriorní pravděpodobnost, protože postup umožňuje projití lokálních maxim účelové funkce a nalezení dobrého výsledku. [28]</w:t>
      </w:r>
    </w:p>
    <w:p w14:paraId="57F826DB" w14:textId="77777777" w:rsidR="00333A56" w:rsidRDefault="00333A56" w:rsidP="00333A56">
      <w:pPr>
        <w:pStyle w:val="Nadpis3"/>
      </w:pPr>
      <w:r>
        <w:t>Nedourčen</w:t>
      </w:r>
      <w:r w:rsidR="001F5B2D">
        <w:t>é</w:t>
      </w:r>
      <w:r>
        <w:t xml:space="preserve"> model</w:t>
      </w:r>
      <w:r w:rsidR="001F5B2D">
        <w:t>y</w:t>
      </w:r>
    </w:p>
    <w:p w14:paraId="65F79066" w14:textId="77777777" w:rsidR="00333A56" w:rsidRDefault="00333A56" w:rsidP="00333A56">
      <w:r>
        <w:t xml:space="preserve">Tyto metody </w:t>
      </w:r>
      <w:r w:rsidR="0024540C">
        <w:t>jsou vhodné v</w:t>
      </w:r>
      <w:r>
        <w:t xml:space="preserve"> případ</w:t>
      </w:r>
      <w:r w:rsidR="0024540C">
        <w:t>ech</w:t>
      </w:r>
      <w:r>
        <w:t xml:space="preserve">, kdy počet dipólů není znám a nelze jej určit, rekonstruují mozkovou aktivitu v každém bodě modelu. Snahou je nalézt takovou unikátní konfiguraci zdrojových bodů, které co nejlépe odpovídají naměřeným datům. Problémem je, že konfigurací zdrojových bodů, které přesně odpovídají naměřeným datům, </w:t>
      </w:r>
      <w:r w:rsidR="0024540C">
        <w:t>je nekonečně velké množství, to</w:t>
      </w:r>
      <w:r>
        <w:t xml:space="preserve"> znamená, že takový inverzní problém je nedostatečně podmíněný. Je tedy nutné přistoupit na další předpoklady, abychom byli schopni vybrat nejlepší řešení. V literatuře je navrženo mnoho různých omezení, která vedou k dobrým řešením, některá jsou matematická, některá staví na znalostech fyziologie a některá vycházejí ze závěrů z dalších zobrazovacích metod. Správnost těchto omezení je klíčová pro validitu řešení inverzního problému. [29]</w:t>
      </w:r>
    </w:p>
    <w:p w14:paraId="656B8806" w14:textId="77777777" w:rsidR="00D91F28" w:rsidRDefault="00D91F28" w:rsidP="00D91F28">
      <w:r>
        <w:t xml:space="preserve">Nedourčený model je založený na lineárním mapování mezi dipolovými momenty fixního počtu dipólů a souborem signálů naměřených EEG nebo MEG. Tento vztah je dán vzorcem: </w:t>
      </w:r>
    </w:p>
    <w:p w14:paraId="694E2864" w14:textId="77777777" w:rsidR="00D91F28" w:rsidRPr="00C30253" w:rsidRDefault="00D91F28" w:rsidP="00D91F28">
      <w:pPr>
        <w:rPr>
          <w:rFonts w:eastAsiaTheme="minorEastAsia"/>
        </w:rPr>
      </w:pPr>
      <m:oMathPara>
        <m:oMath>
          <m:r>
            <w:rPr>
              <w:rFonts w:ascii="Cambria Math" w:hAnsi="Cambria Math"/>
            </w:rPr>
            <m:t>Y=LJ+e</m:t>
          </m:r>
        </m:oMath>
      </m:oMathPara>
    </w:p>
    <w:p w14:paraId="767078D7" w14:textId="77777777" w:rsidR="00D91F28" w:rsidRDefault="00D91F28" w:rsidP="00D91F28">
      <w:pPr>
        <w:rPr>
          <w:rFonts w:eastAsiaTheme="minorEastAsia"/>
        </w:rPr>
      </w:pPr>
      <w:r>
        <w:rPr>
          <w:rFonts w:eastAsiaTheme="minorEastAsia"/>
        </w:rPr>
        <w:t xml:space="preserve">Kde Y je datový set M/EEG, </w:t>
      </w:r>
    </w:p>
    <w:p w14:paraId="53D8BB41" w14:textId="77777777" w:rsidR="00D91F28" w:rsidRPr="00C30253" w:rsidRDefault="00D91F28" w:rsidP="00D91F28">
      <w:pPr>
        <w:rPr>
          <w:rFonts w:eastAsiaTheme="minorEastAsia"/>
        </w:rPr>
      </w:pPr>
      <m:oMathPara>
        <m:oMath>
          <m:r>
            <w:rPr>
              <w:rFonts w:ascii="Cambria Math" w:hAnsi="Cambria Math"/>
            </w:rPr>
            <m:t>Y∈</m:t>
          </m:r>
          <m:sSup>
            <m:sSupPr>
              <m:ctrlPr>
                <w:rPr>
                  <w:rFonts w:ascii="Cambria Math" w:hAnsi="Cambria Math"/>
                  <w:i/>
                </w:rPr>
              </m:ctrlPr>
            </m:sSupPr>
            <m:e>
              <m:r>
                <w:rPr>
                  <w:rFonts w:ascii="Cambria Math" w:hAnsi="Cambria Math"/>
                </w:rPr>
                <m:t>R</m:t>
              </m:r>
            </m:e>
            <m:sup>
              <m:sSub>
                <m:sSubPr>
                  <m:ctrlPr>
                    <w:rPr>
                      <w:rFonts w:ascii="Cambria Math" w:hAnsi="Cambria Math"/>
                      <w:i/>
                    </w:rPr>
                  </m:ctrlPr>
                </m:sSubPr>
                <m:e>
                  <m:r>
                    <w:rPr>
                      <w:rFonts w:ascii="Cambria Math" w:hAnsi="Cambria Math"/>
                    </w:rPr>
                    <m:t>N</m:t>
                  </m:r>
                </m:e>
                <m:sub>
                  <m:r>
                    <w:rPr>
                      <w:rFonts w:ascii="Cambria Math" w:hAnsi="Cambria Math"/>
                    </w:rPr>
                    <m:t>c</m:t>
                  </m:r>
                </m:sub>
              </m:sSub>
              <m:r>
                <w:rPr>
                  <w:rFonts w:ascii="Cambria Math" w:hAnsi="Cambria Math"/>
                </w:rPr>
                <m:t>x</m:t>
              </m:r>
              <m:sSub>
                <m:sSubPr>
                  <m:ctrlPr>
                    <w:rPr>
                      <w:rFonts w:ascii="Cambria Math" w:hAnsi="Cambria Math"/>
                      <w:i/>
                    </w:rPr>
                  </m:ctrlPr>
                </m:sSubPr>
                <m:e>
                  <m:r>
                    <w:rPr>
                      <w:rFonts w:ascii="Cambria Math" w:hAnsi="Cambria Math"/>
                    </w:rPr>
                    <m:t>N</m:t>
                  </m:r>
                </m:e>
                <m:sub>
                  <m:r>
                    <w:rPr>
                      <w:rFonts w:ascii="Cambria Math" w:hAnsi="Cambria Math"/>
                    </w:rPr>
                    <m:t>n</m:t>
                  </m:r>
                </m:sub>
              </m:sSub>
            </m:sup>
          </m:sSup>
        </m:oMath>
      </m:oMathPara>
    </w:p>
    <w:p w14:paraId="3C947CDD" w14:textId="77777777" w:rsidR="00D91F28" w:rsidRDefault="00D91F28" w:rsidP="00D91F28">
      <w:pPr>
        <w:rPr>
          <w:rFonts w:eastAsiaTheme="minorEastAsia"/>
        </w:rPr>
      </w:pPr>
      <w:r>
        <w:rPr>
          <w:rFonts w:eastAsiaTheme="minorEastAsia"/>
        </w:rPr>
        <w:t>Kde N</w:t>
      </w:r>
      <w:r w:rsidRPr="00D91F28">
        <w:rPr>
          <w:rFonts w:eastAsiaTheme="minorEastAsia"/>
          <w:vertAlign w:val="subscript"/>
        </w:rPr>
        <w:t>c</w:t>
      </w:r>
      <w:r>
        <w:rPr>
          <w:rFonts w:eastAsiaTheme="minorEastAsia"/>
        </w:rPr>
        <w:t xml:space="preserve"> je počet senzorů a N</w:t>
      </w:r>
      <w:r w:rsidRPr="00D91F28">
        <w:rPr>
          <w:rFonts w:eastAsiaTheme="minorEastAsia"/>
          <w:vertAlign w:val="subscript"/>
        </w:rPr>
        <w:t>n</w:t>
      </w:r>
      <w:r>
        <w:rPr>
          <w:rFonts w:eastAsiaTheme="minorEastAsia"/>
        </w:rPr>
        <w:t xml:space="preserve"> je počet časových vzorků a J označuje neurální aktivitu zdrojů</w:t>
      </w:r>
    </w:p>
    <w:p w14:paraId="2786F25E" w14:textId="77777777" w:rsidR="00D91F28" w:rsidRPr="00D91F28" w:rsidRDefault="00D91F28" w:rsidP="00D91F28">
      <w:pPr>
        <w:rPr>
          <w:rFonts w:eastAsiaTheme="minorEastAsia"/>
        </w:rPr>
      </w:pPr>
      <m:oMathPara>
        <m:oMath>
          <m:r>
            <w:rPr>
              <w:rFonts w:ascii="Cambria Math" w:hAnsi="Cambria Math"/>
            </w:rPr>
            <m:t>J∈</m:t>
          </m:r>
          <m:sSup>
            <m:sSupPr>
              <m:ctrlPr>
                <w:rPr>
                  <w:rFonts w:ascii="Cambria Math" w:hAnsi="Cambria Math"/>
                  <w:i/>
                </w:rPr>
              </m:ctrlPr>
            </m:sSupPr>
            <m:e>
              <m:r>
                <w:rPr>
                  <w:rFonts w:ascii="Cambria Math" w:hAnsi="Cambria Math"/>
                </w:rPr>
                <m:t>R</m:t>
              </m:r>
            </m:e>
            <m:sup>
              <m:sSub>
                <m:sSubPr>
                  <m:ctrlPr>
                    <w:rPr>
                      <w:rFonts w:ascii="Cambria Math" w:hAnsi="Cambria Math"/>
                      <w:i/>
                    </w:rPr>
                  </m:ctrlPr>
                </m:sSubPr>
                <m:e>
                  <m:r>
                    <w:rPr>
                      <w:rFonts w:ascii="Cambria Math" w:hAnsi="Cambria Math"/>
                    </w:rPr>
                    <m:t>N</m:t>
                  </m:r>
                </m:e>
                <m:sub>
                  <m:r>
                    <w:rPr>
                      <w:rFonts w:ascii="Cambria Math" w:hAnsi="Cambria Math"/>
                    </w:rPr>
                    <m:t>d</m:t>
                  </m:r>
                </m:sub>
              </m:sSub>
              <m:r>
                <w:rPr>
                  <w:rFonts w:ascii="Cambria Math" w:hAnsi="Cambria Math"/>
                </w:rPr>
                <m:t>x</m:t>
              </m:r>
              <m:sSub>
                <m:sSubPr>
                  <m:ctrlPr>
                    <w:rPr>
                      <w:rFonts w:ascii="Cambria Math" w:hAnsi="Cambria Math"/>
                      <w:i/>
                    </w:rPr>
                  </m:ctrlPr>
                </m:sSubPr>
                <m:e>
                  <m:r>
                    <w:rPr>
                      <w:rFonts w:ascii="Cambria Math" w:hAnsi="Cambria Math"/>
                    </w:rPr>
                    <m:t>N</m:t>
                  </m:r>
                </m:e>
                <m:sub>
                  <m:r>
                    <w:rPr>
                      <w:rFonts w:ascii="Cambria Math" w:hAnsi="Cambria Math"/>
                    </w:rPr>
                    <m:t>n</m:t>
                  </m:r>
                </m:sub>
              </m:sSub>
            </m:sup>
          </m:sSup>
        </m:oMath>
      </m:oMathPara>
    </w:p>
    <w:p w14:paraId="7F0CCFF2" w14:textId="77777777" w:rsidR="00D91F28" w:rsidRPr="00BE7EAE" w:rsidRDefault="00D91F28" w:rsidP="00D91F28">
      <w:pPr>
        <w:rPr>
          <w:rFonts w:eastAsiaTheme="minorEastAsia"/>
        </w:rPr>
      </w:pPr>
      <w:r>
        <w:rPr>
          <w:rFonts w:eastAsiaTheme="minorEastAsia"/>
        </w:rPr>
        <w:t>N</w:t>
      </w:r>
      <w:r w:rsidRPr="00D91F28">
        <w:rPr>
          <w:rFonts w:eastAsiaTheme="minorEastAsia"/>
          <w:vertAlign w:val="subscript"/>
        </w:rPr>
        <w:t>d</w:t>
      </w:r>
      <w:r>
        <w:rPr>
          <w:rFonts w:eastAsiaTheme="minorEastAsia"/>
        </w:rPr>
        <w:t xml:space="preserve"> je počet proudových dipólů distribuovaných modelem hlavy, ty mají fixní orientaci kolmou k povrchu hlavy. Tyto dva sety jsou spojeny lead field matrix L</w:t>
      </w:r>
    </w:p>
    <w:p w14:paraId="299261EA" w14:textId="77777777" w:rsidR="00D91F28" w:rsidRPr="00C30253" w:rsidRDefault="00D91F28" w:rsidP="00D91F28">
      <w:pPr>
        <w:rPr>
          <w:rFonts w:eastAsiaTheme="minorEastAsia"/>
        </w:rPr>
      </w:pPr>
      <m:oMathPara>
        <m:oMath>
          <m:r>
            <w:rPr>
              <w:rFonts w:ascii="Cambria Math" w:hAnsi="Cambria Math"/>
            </w:rPr>
            <m:t>L∈</m:t>
          </m:r>
          <m:sSup>
            <m:sSupPr>
              <m:ctrlPr>
                <w:rPr>
                  <w:rFonts w:ascii="Cambria Math" w:hAnsi="Cambria Math"/>
                  <w:i/>
                </w:rPr>
              </m:ctrlPr>
            </m:sSupPr>
            <m:e>
              <m:r>
                <w:rPr>
                  <w:rFonts w:ascii="Cambria Math" w:hAnsi="Cambria Math"/>
                </w:rPr>
                <m:t>R</m:t>
              </m:r>
            </m:e>
            <m:sup>
              <m:sSub>
                <m:sSubPr>
                  <m:ctrlPr>
                    <w:rPr>
                      <w:rFonts w:ascii="Cambria Math" w:hAnsi="Cambria Math"/>
                      <w:i/>
                    </w:rPr>
                  </m:ctrlPr>
                </m:sSubPr>
                <m:e>
                  <m:r>
                    <w:rPr>
                      <w:rFonts w:ascii="Cambria Math" w:hAnsi="Cambria Math"/>
                    </w:rPr>
                    <m:t>N</m:t>
                  </m:r>
                </m:e>
                <m:sub>
                  <m:r>
                    <w:rPr>
                      <w:rFonts w:ascii="Cambria Math" w:hAnsi="Cambria Math"/>
                    </w:rPr>
                    <m:t>c</m:t>
                  </m:r>
                </m:sub>
              </m:sSub>
              <m:r>
                <w:rPr>
                  <w:rFonts w:ascii="Cambria Math" w:hAnsi="Cambria Math"/>
                </w:rPr>
                <m:t>x</m:t>
              </m:r>
              <m:sSub>
                <m:sSubPr>
                  <m:ctrlPr>
                    <w:rPr>
                      <w:rFonts w:ascii="Cambria Math" w:hAnsi="Cambria Math"/>
                      <w:i/>
                    </w:rPr>
                  </m:ctrlPr>
                </m:sSubPr>
                <m:e>
                  <m:r>
                    <w:rPr>
                      <w:rFonts w:ascii="Cambria Math" w:hAnsi="Cambria Math"/>
                    </w:rPr>
                    <m:t>N</m:t>
                  </m:r>
                </m:e>
                <m:sub>
                  <m:r>
                    <w:rPr>
                      <w:rFonts w:ascii="Cambria Math" w:hAnsi="Cambria Math"/>
                    </w:rPr>
                    <m:t>d</m:t>
                  </m:r>
                </m:sub>
              </m:sSub>
            </m:sup>
          </m:sSup>
        </m:oMath>
      </m:oMathPara>
    </w:p>
    <w:p w14:paraId="6FC3102B" w14:textId="77777777" w:rsidR="00D91F28" w:rsidRDefault="00D91F28" w:rsidP="00D91F28">
      <w:pPr>
        <w:rPr>
          <w:rFonts w:eastAsiaTheme="minorEastAsia"/>
        </w:rPr>
      </w:pPr>
      <w:r>
        <w:rPr>
          <w:rFonts w:eastAsiaTheme="minorEastAsia"/>
        </w:rPr>
        <w:t>Měření je zatíženo Gaussovským šumem s nulovou střední hodnotou a kovarianční maticí</w:t>
      </w:r>
      <w:r>
        <w:rPr>
          <w:rStyle w:val="apple-converted-space"/>
          <w:color w:val="000000"/>
          <w:shd w:val="clear" w:color="auto" w:fill="FFFFFF"/>
        </w:rPr>
        <w:t> </w:t>
      </w:r>
      <w:r>
        <w:rPr>
          <w:rStyle w:val="Zdraznn"/>
          <w:color w:val="000000"/>
          <w:shd w:val="clear" w:color="auto" w:fill="FFFFFF"/>
        </w:rPr>
        <w:t>Q</w:t>
      </w:r>
      <w:r w:rsidRPr="00D91F28">
        <w:rPr>
          <w:rStyle w:val="apple-converted-space"/>
          <w:color w:val="000000"/>
          <w:shd w:val="clear" w:color="auto" w:fill="FFFFFF"/>
          <w:vertAlign w:val="subscript"/>
        </w:rPr>
        <w:t>e</w:t>
      </w:r>
      <w:r>
        <w:rPr>
          <w:rStyle w:val="apple-converted-space"/>
          <w:color w:val="000000"/>
          <w:shd w:val="clear" w:color="auto" w:fill="FFFFFF"/>
          <w:vertAlign w:val="subscript"/>
        </w:rPr>
        <w:t xml:space="preserve">. </w:t>
      </w:r>
      <w:r>
        <w:rPr>
          <w:rFonts w:eastAsiaTheme="minorEastAsia"/>
        </w:rPr>
        <w:t>Protože obecně platí, že N</w:t>
      </w:r>
      <w:r w:rsidRPr="00D91F28">
        <w:rPr>
          <w:rFonts w:eastAsiaTheme="minorEastAsia"/>
          <w:vertAlign w:val="subscript"/>
        </w:rPr>
        <w:t>d</w:t>
      </w:r>
      <w:r>
        <w:rPr>
          <w:rFonts w:eastAsiaTheme="minorEastAsia"/>
        </w:rPr>
        <w:t xml:space="preserve"> &gt;&gt; N</w:t>
      </w:r>
      <w:r w:rsidRPr="00D91F28">
        <w:rPr>
          <w:rFonts w:eastAsiaTheme="minorEastAsia"/>
          <w:vertAlign w:val="subscript"/>
        </w:rPr>
        <w:t>c</w:t>
      </w:r>
      <w:r>
        <w:rPr>
          <w:rFonts w:eastAsiaTheme="minorEastAsia"/>
        </w:rPr>
        <w:t xml:space="preserve">, pak nelze provést inverzi matice L a tedy odhad </w:t>
      </w:r>
      <m:oMath>
        <m:acc>
          <m:accPr>
            <m:ctrlPr>
              <w:rPr>
                <w:rFonts w:ascii="Cambria Math" w:eastAsiaTheme="minorEastAsia" w:hAnsi="Cambria Math"/>
                <w:i/>
              </w:rPr>
            </m:ctrlPr>
          </m:accPr>
          <m:e>
            <m:r>
              <w:rPr>
                <w:rFonts w:ascii="Cambria Math" w:eastAsiaTheme="minorEastAsia" w:hAnsi="Cambria Math"/>
              </w:rPr>
              <m:t>J</m:t>
            </m:r>
          </m:e>
        </m:acc>
      </m:oMath>
      <w:r>
        <w:rPr>
          <w:rFonts w:eastAsiaTheme="minorEastAsia"/>
        </w:rPr>
        <w:t xml:space="preserve"> nelze provést přímo. Za předpokladu, že J má nulovou střední hodnotu a kovarianční matice</w:t>
      </w:r>
      <w:r>
        <w:rPr>
          <w:rStyle w:val="apple-converted-space"/>
          <w:color w:val="000000"/>
          <w:shd w:val="clear" w:color="auto" w:fill="FFFFFF"/>
        </w:rPr>
        <w:t> </w:t>
      </w:r>
      <w:r>
        <w:rPr>
          <w:rStyle w:val="Zdraznn"/>
          <w:color w:val="000000"/>
          <w:shd w:val="clear" w:color="auto" w:fill="FFFFFF"/>
        </w:rPr>
        <w:t>Q</w:t>
      </w:r>
      <w:r>
        <w:rPr>
          <w:rStyle w:val="Zdraznn"/>
          <w:i w:val="0"/>
          <w:color w:val="000000"/>
          <w:shd w:val="clear" w:color="auto" w:fill="FFFFFF"/>
        </w:rPr>
        <w:t xml:space="preserve">, </w:t>
      </w:r>
      <w:r>
        <w:rPr>
          <w:rFonts w:eastAsiaTheme="minorEastAsia"/>
        </w:rPr>
        <w:t>Bayesovská statistika umožňuje vytvořit od</w:t>
      </w:r>
      <w:ins w:id="167" w:author="Radek Janča" w:date="2016-05-20T15:14:00Z">
        <w:r w:rsidR="00754A45">
          <w:rPr>
            <w:rFonts w:eastAsiaTheme="minorEastAsia"/>
          </w:rPr>
          <w:t>h</w:t>
        </w:r>
      </w:ins>
      <w:del w:id="168" w:author="Radek Janča" w:date="2016-05-20T15:14:00Z">
        <w:r w:rsidDel="00754A45">
          <w:rPr>
            <w:rFonts w:eastAsiaTheme="minorEastAsia"/>
          </w:rPr>
          <w:delText>k</w:delText>
        </w:r>
      </w:del>
      <w:r>
        <w:rPr>
          <w:rFonts w:eastAsiaTheme="minorEastAsia"/>
        </w:rPr>
        <w:t xml:space="preserve">ad </w:t>
      </w:r>
      <m:oMath>
        <m:acc>
          <m:accPr>
            <m:ctrlPr>
              <w:rPr>
                <w:rFonts w:ascii="Cambria Math" w:eastAsiaTheme="minorEastAsia" w:hAnsi="Cambria Math"/>
                <w:i/>
              </w:rPr>
            </m:ctrlPr>
          </m:accPr>
          <m:e>
            <m:r>
              <w:rPr>
                <w:rFonts w:ascii="Cambria Math" w:eastAsiaTheme="minorEastAsia" w:hAnsi="Cambria Math"/>
              </w:rPr>
              <m:t>J</m:t>
            </m:r>
          </m:e>
        </m:acc>
        <m:r>
          <w:rPr>
            <w:rFonts w:ascii="Cambria Math" w:eastAsiaTheme="minorEastAsia" w:hAnsi="Cambria Math"/>
          </w:rPr>
          <m:t>=E</m:t>
        </m:r>
        <m:d>
          <m:dPr>
            <m:begChr m:val="["/>
            <m:endChr m:val="]"/>
            <m:ctrlPr>
              <w:rPr>
                <w:rFonts w:ascii="Cambria Math" w:eastAsiaTheme="minorEastAsia" w:hAnsi="Cambria Math"/>
                <w:i/>
              </w:rPr>
            </m:ctrlPr>
          </m:dPr>
          <m:e>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J|Y</m:t>
                </m:r>
              </m:e>
            </m:d>
          </m:e>
        </m:d>
      </m:oMath>
      <w:r>
        <w:rPr>
          <w:rFonts w:eastAsiaTheme="minorEastAsia"/>
        </w:rPr>
        <w:t xml:space="preserve"> , kde </w:t>
      </w:r>
    </w:p>
    <w:p w14:paraId="29502A5F" w14:textId="77777777" w:rsidR="00D91F28" w:rsidRPr="000A0993" w:rsidRDefault="00D91F28" w:rsidP="00D91F28">
      <w:pPr>
        <w:rPr>
          <w:rFonts w:eastAsiaTheme="minorEastAsia"/>
        </w:rPr>
      </w:pPr>
      <m:oMathPara>
        <m:oMath>
          <m:r>
            <w:rPr>
              <w:rFonts w:ascii="Cambria Math" w:eastAsiaTheme="minorEastAsia" w:hAnsi="Cambria Math"/>
            </w:rPr>
            <w:lastRenderedPageBreak/>
            <m:t>p</m:t>
          </m:r>
          <m:d>
            <m:dPr>
              <m:ctrlPr>
                <w:rPr>
                  <w:rFonts w:ascii="Cambria Math" w:eastAsiaTheme="minorEastAsia" w:hAnsi="Cambria Math"/>
                  <w:i/>
                </w:rPr>
              </m:ctrlPr>
            </m:dPr>
            <m:e>
              <m:r>
                <w:rPr>
                  <w:rFonts w:ascii="Cambria Math" w:eastAsiaTheme="minorEastAsia" w:hAnsi="Cambria Math"/>
                </w:rPr>
                <m:t>J|Y</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Y|J</m:t>
                  </m:r>
                </m:e>
              </m:d>
              <m:r>
                <w:rPr>
                  <w:rFonts w:ascii="Cambria Math" w:eastAsiaTheme="minorEastAsia" w:hAnsi="Cambria Math"/>
                </w:rPr>
                <m:t>p(J)</m:t>
              </m:r>
            </m:num>
            <m:den>
              <m:r>
                <w:rPr>
                  <w:rFonts w:ascii="Cambria Math" w:eastAsiaTheme="minorEastAsia" w:hAnsi="Cambria Math"/>
                </w:rPr>
                <m:t>p(Y)</m:t>
              </m:r>
            </m:den>
          </m:f>
        </m:oMath>
      </m:oMathPara>
    </w:p>
    <w:p w14:paraId="037655F5" w14:textId="77777777" w:rsidR="00D91F28" w:rsidRDefault="00D91F28" w:rsidP="00D91F28">
      <w:pPr>
        <w:rPr>
          <w:rFonts w:eastAsiaTheme="minorEastAsia"/>
        </w:rPr>
      </w:pPr>
      <w:r>
        <w:rPr>
          <w:rFonts w:eastAsiaTheme="minorEastAsia"/>
        </w:rPr>
        <w:t xml:space="preserve">Přičemž můžeme zanedbat </w:t>
      </w:r>
      <m:oMath>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Y</m:t>
            </m:r>
          </m:e>
        </m:d>
      </m:oMath>
      <w:r>
        <w:rPr>
          <w:rFonts w:eastAsiaTheme="minorEastAsia"/>
        </w:rPr>
        <w:t>, protože je pro daná data konstantní a vztah se nám zjednoduší</w:t>
      </w:r>
    </w:p>
    <w:p w14:paraId="6DCC4A81" w14:textId="77777777" w:rsidR="00D91F28" w:rsidRPr="00C30253" w:rsidRDefault="00D91F28" w:rsidP="00D91F28">
      <w:pPr>
        <w:rPr>
          <w:rFonts w:eastAsiaTheme="minorEastAsia"/>
        </w:rPr>
      </w:pPr>
      <m:oMathPara>
        <m:oMath>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J|Y</m:t>
              </m:r>
            </m:e>
          </m:d>
          <m:r>
            <w:rPr>
              <w:rFonts w:ascii="Cambria Math" w:eastAsiaTheme="minorEastAsia" w:hAnsi="Cambria Math"/>
            </w:rPr>
            <m:t>= p</m:t>
          </m:r>
          <m:d>
            <m:dPr>
              <m:ctrlPr>
                <w:rPr>
                  <w:rFonts w:ascii="Cambria Math" w:eastAsiaTheme="minorEastAsia" w:hAnsi="Cambria Math"/>
                  <w:i/>
                </w:rPr>
              </m:ctrlPr>
            </m:dPr>
            <m:e>
              <m:r>
                <w:rPr>
                  <w:rFonts w:ascii="Cambria Math" w:eastAsiaTheme="minorEastAsia" w:hAnsi="Cambria Math"/>
                </w:rPr>
                <m:t>Y|J</m:t>
              </m:r>
            </m:e>
          </m:d>
          <m:r>
            <w:rPr>
              <w:rFonts w:ascii="Cambria Math" w:eastAsiaTheme="minorEastAsia" w:hAnsi="Cambria Math"/>
            </w:rPr>
            <m:t>p(J)</m:t>
          </m:r>
        </m:oMath>
      </m:oMathPara>
    </w:p>
    <w:p w14:paraId="51532109" w14:textId="77777777" w:rsidR="007D39A8" w:rsidRDefault="00D91F28" w:rsidP="007D39A8">
      <w:pPr>
        <w:rPr>
          <w:rFonts w:eastAsiaTheme="minorEastAsia"/>
        </w:rPr>
      </w:pPr>
      <w:r>
        <w:t xml:space="preserve">Jinými slovy se snažíme získat proudové rozložení J založení na datovém souboru Y, kde </w:t>
      </w:r>
      <m:oMath>
        <m:r>
          <w:rPr>
            <w:rFonts w:ascii="Cambria Math" w:eastAsiaTheme="minorEastAsia" w:hAnsi="Cambria Math"/>
          </w:rPr>
          <m:t>p(J)</m:t>
        </m:r>
      </m:oMath>
      <w:r>
        <w:rPr>
          <w:rFonts w:eastAsiaTheme="minorEastAsia"/>
        </w:rPr>
        <w:t xml:space="preserve"> je stanovisko o zdrojích aktivity, které jsme stanovili ještě před měřením dat. Věrohodnost </w:t>
      </w:r>
      <m:oMath>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Y|J</m:t>
            </m:r>
          </m:e>
        </m:d>
      </m:oMath>
      <w:r>
        <w:rPr>
          <w:rFonts w:eastAsiaTheme="minorEastAsia"/>
        </w:rPr>
        <w:t xml:space="preserve"> určuje pravděpodobnost, že dané proudové dipóly gener</w:t>
      </w:r>
      <w:r w:rsidR="007D39A8">
        <w:rPr>
          <w:rFonts w:eastAsiaTheme="minorEastAsia"/>
        </w:rPr>
        <w:t>ují</w:t>
      </w:r>
      <w:r>
        <w:rPr>
          <w:rFonts w:eastAsiaTheme="minorEastAsia"/>
        </w:rPr>
        <w:t xml:space="preserve"> taková EEG data</w:t>
      </w:r>
      <w:r w:rsidR="007D39A8">
        <w:rPr>
          <w:rFonts w:eastAsiaTheme="minorEastAsia"/>
        </w:rPr>
        <w:t xml:space="preserve">. </w:t>
      </w:r>
      <m:oMath>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Y|J</m:t>
            </m:r>
          </m:e>
        </m:d>
      </m:oMath>
      <w:r>
        <w:rPr>
          <w:rFonts w:eastAsiaTheme="minorEastAsia"/>
        </w:rPr>
        <w:t xml:space="preserve"> má </w:t>
      </w:r>
      <w:r w:rsidR="007D39A8">
        <w:rPr>
          <w:rFonts w:eastAsiaTheme="minorEastAsia"/>
        </w:rPr>
        <w:t>Gaussovské</w:t>
      </w:r>
      <w:r>
        <w:rPr>
          <w:rFonts w:eastAsiaTheme="minorEastAsia"/>
        </w:rPr>
        <w:t xml:space="preserve"> rozdělení </w:t>
      </w:r>
      <m:oMath>
        <m:r>
          <w:rPr>
            <w:rFonts w:ascii="Cambria Math" w:eastAsiaTheme="minorEastAsia" w:hAnsi="Cambria Math"/>
          </w:rPr>
          <m:t xml:space="preserve">N(LJ, </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e</m:t>
            </m:r>
          </m:sub>
        </m:sSub>
        <m:r>
          <w:rPr>
            <w:rFonts w:ascii="Cambria Math" w:eastAsiaTheme="minorEastAsia" w:hAnsi="Cambria Math"/>
          </w:rPr>
          <m:t>)</m:t>
        </m:r>
      </m:oMath>
      <w:r>
        <w:rPr>
          <w:rFonts w:eastAsiaTheme="minorEastAsia"/>
        </w:rPr>
        <w:t>.</w:t>
      </w:r>
      <w:r w:rsidR="007D39A8">
        <w:rPr>
          <w:rFonts w:eastAsiaTheme="minorEastAsia"/>
        </w:rPr>
        <w:t xml:space="preserve"> Protože </w:t>
      </w:r>
      <m:oMath>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Y|J</m:t>
            </m:r>
          </m:e>
        </m:d>
      </m:oMath>
      <w:r w:rsidR="007D39A8">
        <w:rPr>
          <w:rFonts w:eastAsiaTheme="minorEastAsia"/>
        </w:rPr>
        <w:t xml:space="preserve"> i </w:t>
      </w:r>
      <m:oMath>
        <m:r>
          <w:rPr>
            <w:rFonts w:ascii="Cambria Math" w:eastAsiaTheme="minorEastAsia" w:hAnsi="Cambria Math"/>
          </w:rPr>
          <m:t>p(J)</m:t>
        </m:r>
      </m:oMath>
      <w:r w:rsidR="007D39A8">
        <w:rPr>
          <w:rFonts w:eastAsiaTheme="minorEastAsia"/>
        </w:rPr>
        <w:t xml:space="preserve"> mají gausovské rozdělejí, můžeme psát:</w:t>
      </w:r>
    </w:p>
    <w:p w14:paraId="7D273EF1" w14:textId="77777777" w:rsidR="00D91F28" w:rsidRDefault="007D39A8" w:rsidP="00D91F28">
      <w:pPr>
        <w:rPr>
          <w:rFonts w:eastAsiaTheme="minorEastAsia"/>
        </w:rPr>
      </w:pPr>
      <m:oMathPara>
        <m:oMath>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Y|J</m:t>
              </m:r>
            </m:e>
          </m:d>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J</m:t>
              </m:r>
            </m:e>
          </m:d>
          <m:r>
            <w:rPr>
              <w:rFonts w:ascii="Cambria Math" w:eastAsiaTheme="minorEastAsia" w:hAnsi="Cambria Math"/>
            </w:rPr>
            <m:t xml:space="preserve">   α   θ =</m:t>
          </m:r>
          <m:r>
            <m:rPr>
              <m:sty m:val="p"/>
            </m:rPr>
            <w:rPr>
              <w:rFonts w:ascii="Cambria Math" w:eastAsiaTheme="minorEastAsia" w:hAnsi="Cambria Math"/>
            </w:rPr>
            <m:t>exp⁡</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LJ-Y</m:t>
                  </m:r>
                </m:e>
              </m:d>
            </m:e>
            <m:sup>
              <m:r>
                <w:rPr>
                  <w:rFonts w:ascii="Cambria Math" w:eastAsiaTheme="minorEastAsia" w:hAnsi="Cambria Math"/>
                </w:rPr>
                <m:t>T</m:t>
              </m:r>
            </m:sup>
          </m:sSup>
          <m:r>
            <w:rPr>
              <w:rFonts w:ascii="Cambria Math" w:eastAsiaTheme="minorEastAsia" w:hAnsi="Cambria Math"/>
            </w:rPr>
            <m:t xml:space="preserve"> </m:t>
          </m:r>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e</m:t>
              </m:r>
            </m:sub>
            <m:sup>
              <m:r>
                <w:rPr>
                  <w:rFonts w:ascii="Cambria Math" w:eastAsiaTheme="minorEastAsia" w:hAnsi="Cambria Math"/>
                </w:rPr>
                <m:t>-1</m:t>
              </m:r>
            </m:sup>
          </m:sSubSup>
          <m:r>
            <w:rPr>
              <w:rFonts w:ascii="Cambria Math" w:eastAsiaTheme="minorEastAsia" w:hAnsi="Cambria Math"/>
            </w:rPr>
            <m:t xml:space="preserve"> </m:t>
          </m:r>
          <m:d>
            <m:dPr>
              <m:ctrlPr>
                <w:rPr>
                  <w:rFonts w:ascii="Cambria Math" w:eastAsiaTheme="minorEastAsia" w:hAnsi="Cambria Math"/>
                  <w:i/>
                </w:rPr>
              </m:ctrlPr>
            </m:dPr>
            <m:e>
              <m:r>
                <w:rPr>
                  <w:rFonts w:ascii="Cambria Math" w:eastAsiaTheme="minorEastAsia" w:hAnsi="Cambria Math"/>
                </w:rPr>
                <m:t>LJ-Y</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r>
                <w:rPr>
                  <w:rFonts w:ascii="Cambria Math" w:eastAsiaTheme="minorEastAsia" w:hAnsi="Cambria Math"/>
                </w:rPr>
                <m:t>J</m:t>
              </m:r>
            </m:e>
            <m:sup>
              <m:r>
                <w:rPr>
                  <w:rFonts w:ascii="Cambria Math" w:eastAsiaTheme="minorEastAsia" w:hAnsi="Cambria Math"/>
                </w:rPr>
                <m:t>T</m:t>
              </m:r>
            </m:sup>
          </m:sSup>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-1</m:t>
              </m:r>
            </m:sup>
          </m:sSup>
          <m:r>
            <w:rPr>
              <w:rFonts w:ascii="Cambria Math" w:eastAsiaTheme="minorEastAsia" w:hAnsi="Cambria Math"/>
            </w:rPr>
            <m:t>J)</m:t>
          </m:r>
        </m:oMath>
      </m:oMathPara>
    </w:p>
    <w:p w14:paraId="65A69A3C" w14:textId="77777777" w:rsidR="007D39A8" w:rsidRDefault="007D39A8" w:rsidP="007D39A8">
      <w:pPr>
        <w:rPr>
          <w:rFonts w:eastAsiaTheme="minorEastAsia"/>
        </w:rPr>
      </w:pPr>
      <w:r>
        <w:rPr>
          <w:rFonts w:eastAsiaTheme="minorEastAsia"/>
        </w:rPr>
        <w:t xml:space="preserve">Optimální hodnoty aktivity zdrojů minimalizují </w:t>
      </w:r>
      <m:oMath>
        <m:r>
          <w:rPr>
            <w:rFonts w:ascii="Cambria Math" w:eastAsiaTheme="minorEastAsia" w:hAnsi="Cambria Math"/>
          </w:rPr>
          <m:t>θ</m:t>
        </m:r>
      </m:oMath>
      <w:r>
        <w:rPr>
          <w:rFonts w:eastAsiaTheme="minorEastAsia"/>
        </w:rPr>
        <w:t xml:space="preserve">, což odpovídá takové aktivitě, jejíž gradient </w:t>
      </w:r>
      <m:oMath>
        <m:r>
          <m:rPr>
            <m:sty m:val="p"/>
          </m:rPr>
          <w:rPr>
            <w:rFonts w:ascii="Cambria Math" w:eastAsiaTheme="minorEastAsia" w:hAnsi="Cambria Math"/>
          </w:rPr>
          <m:t>log⁡</m:t>
        </m:r>
        <m:r>
          <w:rPr>
            <w:rFonts w:ascii="Cambria Math" w:eastAsiaTheme="minorEastAsia" w:hAnsi="Cambria Math"/>
          </w:rPr>
          <m:t>(θ)</m:t>
        </m:r>
      </m:oMath>
      <w:r>
        <w:rPr>
          <w:rFonts w:eastAsiaTheme="minorEastAsia"/>
        </w:rPr>
        <w:t xml:space="preserve"> je nulový</w:t>
      </w:r>
    </w:p>
    <w:p w14:paraId="4377E536" w14:textId="77777777" w:rsidR="00D91F28" w:rsidRDefault="007240B6" w:rsidP="00D91F28">
      <w:pPr>
        <w:rPr>
          <w:rFonts w:eastAsiaTheme="minorEastAsia"/>
        </w:rPr>
      </w:pPr>
      <m:oMathPara>
        <m:oMath>
          <m:sSub>
            <m:sSubPr>
              <m:ctrlPr>
                <w:rPr>
                  <w:rFonts w:ascii="Cambria Math" w:eastAsiaTheme="minorEastAsia" w:hAnsi="Cambria Math"/>
                  <w:i/>
                </w:rPr>
              </m:ctrlPr>
            </m:sSubPr>
            <m:e>
              <m:d>
                <m:dPr>
                  <m:begChr m:val=""/>
                  <m:endChr m:val="|"/>
                  <m:ctrlPr>
                    <w:rPr>
                      <w:rFonts w:ascii="Cambria Math" w:eastAsiaTheme="minorEastAsia" w:hAnsi="Cambria Math"/>
                      <w:i/>
                    </w:rPr>
                  </m:ctrlPr>
                </m:dPr>
                <m:e>
                  <m:f>
                    <m:fPr>
                      <m:ctrlPr>
                        <w:rPr>
                          <w:rFonts w:ascii="Cambria Math" w:eastAsiaTheme="minorEastAsia" w:hAnsi="Cambria Math"/>
                          <w:i/>
                        </w:rPr>
                      </m:ctrlPr>
                    </m:fPr>
                    <m:num>
                      <m:func>
                        <m:funcPr>
                          <m:ctrlPr>
                            <w:rPr>
                              <w:rFonts w:ascii="Cambria Math" w:eastAsiaTheme="minorEastAsia" w:hAnsi="Cambria Math"/>
                            </w:rPr>
                          </m:ctrlPr>
                        </m:funcPr>
                        <m:fName>
                          <m:r>
                            <m:rPr>
                              <m:sty m:val="p"/>
                            </m:rPr>
                            <w:rPr>
                              <w:rFonts w:ascii="Cambria Math" w:eastAsiaTheme="minorEastAsia" w:hAnsi="Cambria Math"/>
                            </w:rPr>
                            <m:t>d(log</m:t>
                          </m:r>
                        </m:fName>
                        <m:e>
                          <m:d>
                            <m:dPr>
                              <m:ctrlPr>
                                <w:rPr>
                                  <w:rFonts w:ascii="Cambria Math" w:eastAsiaTheme="minorEastAsia" w:hAnsi="Cambria Math"/>
                                  <w:i/>
                                </w:rPr>
                              </m:ctrlPr>
                            </m:dPr>
                            <m:e>
                              <m:r>
                                <w:rPr>
                                  <w:rFonts w:ascii="Cambria Math" w:eastAsiaTheme="minorEastAsia" w:hAnsi="Cambria Math"/>
                                </w:rPr>
                                <m:t>θ</m:t>
                              </m:r>
                            </m:e>
                          </m:d>
                          <m:r>
                            <w:rPr>
                              <w:rFonts w:ascii="Cambria Math" w:eastAsiaTheme="minorEastAsia" w:hAnsi="Cambria Math"/>
                            </w:rPr>
                            <m:t>)</m:t>
                          </m:r>
                        </m:e>
                      </m:func>
                      <m:ctrlPr>
                        <w:rPr>
                          <w:rFonts w:ascii="Cambria Math" w:hAnsi="Cambria Math"/>
                          <w:i/>
                        </w:rPr>
                      </m:ctrlPr>
                    </m:num>
                    <m:den>
                      <m:r>
                        <w:rPr>
                          <w:rFonts w:ascii="Cambria Math" w:hAnsi="Cambria Math"/>
                        </w:rPr>
                        <m:t>dJ</m:t>
                      </m:r>
                    </m:den>
                  </m:f>
                </m:e>
              </m:d>
            </m:e>
            <m:sub>
              <m:r>
                <w:rPr>
                  <w:rFonts w:ascii="Cambria Math" w:eastAsiaTheme="minorEastAsia" w:hAnsi="Cambria Math"/>
                </w:rPr>
                <m:t xml:space="preserve">J= </m:t>
              </m:r>
              <m:acc>
                <m:accPr>
                  <m:ctrlPr>
                    <w:rPr>
                      <w:rFonts w:ascii="Cambria Math" w:eastAsiaTheme="minorEastAsia" w:hAnsi="Cambria Math"/>
                      <w:i/>
                    </w:rPr>
                  </m:ctrlPr>
                </m:accPr>
                <m:e>
                  <m:r>
                    <w:rPr>
                      <w:rFonts w:ascii="Cambria Math" w:eastAsiaTheme="minorEastAsia" w:hAnsi="Cambria Math"/>
                    </w:rPr>
                    <m:t>J</m:t>
                  </m:r>
                </m:e>
              </m:acc>
            </m:sub>
          </m:sSub>
          <m:r>
            <w:rPr>
              <w:rFonts w:ascii="Cambria Math" w:eastAsiaTheme="minorEastAsia" w:hAnsi="Cambria Math"/>
            </w:rPr>
            <m:t>=0=-</m:t>
          </m:r>
          <m:sSup>
            <m:sSupPr>
              <m:ctrlPr>
                <w:rPr>
                  <w:rFonts w:ascii="Cambria Math" w:eastAsiaTheme="minorEastAsia" w:hAnsi="Cambria Math"/>
                  <w:i/>
                </w:rPr>
              </m:ctrlPr>
            </m:sSupPr>
            <m:e>
              <m:r>
                <w:rPr>
                  <w:rFonts w:ascii="Cambria Math" w:eastAsiaTheme="minorEastAsia" w:hAnsi="Cambria Math"/>
                </w:rPr>
                <m:t>L</m:t>
              </m:r>
            </m:e>
            <m:sup>
              <m:r>
                <w:rPr>
                  <w:rFonts w:ascii="Cambria Math" w:eastAsiaTheme="minorEastAsia" w:hAnsi="Cambria Math"/>
                </w:rPr>
                <m:t>T</m:t>
              </m:r>
            </m:sup>
          </m:sSup>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e</m:t>
              </m:r>
            </m:sub>
            <m:sup>
              <m:r>
                <w:rPr>
                  <w:rFonts w:ascii="Cambria Math" w:eastAsiaTheme="minorEastAsia" w:hAnsi="Cambria Math"/>
                </w:rPr>
                <m:t>-1</m:t>
              </m:r>
            </m:sup>
          </m:sSubSup>
          <m:d>
            <m:dPr>
              <m:ctrlPr>
                <w:rPr>
                  <w:rFonts w:ascii="Cambria Math" w:eastAsiaTheme="minorEastAsia" w:hAnsi="Cambria Math"/>
                  <w:i/>
                </w:rPr>
              </m:ctrlPr>
            </m:dPr>
            <m:e>
              <m:r>
                <w:rPr>
                  <w:rFonts w:ascii="Cambria Math" w:eastAsiaTheme="minorEastAsia" w:hAnsi="Cambria Math"/>
                </w:rPr>
                <m:t>L</m:t>
              </m:r>
              <m:acc>
                <m:accPr>
                  <m:ctrlPr>
                    <w:rPr>
                      <w:rFonts w:ascii="Cambria Math" w:eastAsiaTheme="minorEastAsia" w:hAnsi="Cambria Math"/>
                      <w:i/>
                    </w:rPr>
                  </m:ctrlPr>
                </m:accPr>
                <m:e>
                  <m:r>
                    <w:rPr>
                      <w:rFonts w:ascii="Cambria Math" w:eastAsiaTheme="minorEastAsia" w:hAnsi="Cambria Math"/>
                    </w:rPr>
                    <m:t>J</m:t>
                  </m:r>
                </m:e>
              </m:acc>
              <m:r>
                <w:rPr>
                  <w:rFonts w:ascii="Cambria Math" w:eastAsiaTheme="minorEastAsia" w:hAnsi="Cambria Math"/>
                </w:rPr>
                <m:t>-Y</m:t>
              </m:r>
            </m:e>
          </m:d>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-1</m:t>
              </m:r>
            </m:sup>
          </m:sSup>
          <m:acc>
            <m:accPr>
              <m:ctrlPr>
                <w:rPr>
                  <w:rFonts w:ascii="Cambria Math" w:eastAsiaTheme="minorEastAsia" w:hAnsi="Cambria Math"/>
                  <w:i/>
                </w:rPr>
              </m:ctrlPr>
            </m:accPr>
            <m:e>
              <m:r>
                <w:rPr>
                  <w:rFonts w:ascii="Cambria Math" w:eastAsiaTheme="minorEastAsia" w:hAnsi="Cambria Math"/>
                </w:rPr>
                <m:t>J</m:t>
              </m:r>
            </m:e>
          </m:acc>
        </m:oMath>
      </m:oMathPara>
    </w:p>
    <w:p w14:paraId="69A1144B" w14:textId="77777777" w:rsidR="007D39A8" w:rsidRDefault="007D39A8" w:rsidP="007D39A8">
      <w:pPr>
        <w:rPr>
          <w:rFonts w:eastAsiaTheme="minorEastAsia"/>
        </w:rPr>
      </w:pPr>
      <w:r>
        <w:rPr>
          <w:rFonts w:eastAsiaTheme="minorEastAsia"/>
        </w:rPr>
        <w:t xml:space="preserve">Z čehož je možné vyjádřit </w:t>
      </w:r>
      <m:oMath>
        <m:acc>
          <m:accPr>
            <m:ctrlPr>
              <w:rPr>
                <w:rFonts w:ascii="Cambria Math" w:eastAsiaTheme="minorEastAsia" w:hAnsi="Cambria Math"/>
                <w:i/>
              </w:rPr>
            </m:ctrlPr>
          </m:accPr>
          <m:e>
            <m:r>
              <w:rPr>
                <w:rFonts w:ascii="Cambria Math" w:eastAsiaTheme="minorEastAsia" w:hAnsi="Cambria Math"/>
              </w:rPr>
              <m:t>J</m:t>
            </m:r>
          </m:e>
        </m:acc>
      </m:oMath>
    </w:p>
    <w:p w14:paraId="63946C9E" w14:textId="77777777" w:rsidR="00D91F28" w:rsidRPr="007D39A8" w:rsidRDefault="007240B6" w:rsidP="00333A56">
      <w:pPr>
        <w:rPr>
          <w:rFonts w:eastAsiaTheme="minorEastAsia"/>
        </w:rPr>
      </w:pPr>
      <m:oMathPara>
        <m:oMath>
          <m:acc>
            <m:accPr>
              <m:ctrlPr>
                <w:rPr>
                  <w:rFonts w:ascii="Cambria Math" w:eastAsiaTheme="minorEastAsia" w:hAnsi="Cambria Math"/>
                  <w:i/>
                </w:rPr>
              </m:ctrlPr>
            </m:accPr>
            <m:e>
              <m:r>
                <w:rPr>
                  <w:rFonts w:ascii="Cambria Math" w:eastAsiaTheme="minorEastAsia" w:hAnsi="Cambria Math"/>
                </w:rPr>
                <m:t>J</m:t>
              </m:r>
            </m:e>
          </m:acc>
          <m:r>
            <w:rPr>
              <w:rFonts w:ascii="Cambria Math" w:eastAsiaTheme="minorEastAsia" w:hAnsi="Cambria Math"/>
            </w:rPr>
            <m:t>=Q</m:t>
          </m:r>
          <m:sSup>
            <m:sSupPr>
              <m:ctrlPr>
                <w:rPr>
                  <w:rFonts w:ascii="Cambria Math" w:eastAsiaTheme="minorEastAsia" w:hAnsi="Cambria Math"/>
                  <w:i/>
                </w:rPr>
              </m:ctrlPr>
            </m:sSupPr>
            <m:e>
              <m:r>
                <w:rPr>
                  <w:rFonts w:ascii="Cambria Math" w:eastAsiaTheme="minorEastAsia" w:hAnsi="Cambria Math"/>
                </w:rPr>
                <m:t>L</m:t>
              </m:r>
            </m:e>
            <m:sup>
              <m:r>
                <w:rPr>
                  <w:rFonts w:ascii="Cambria Math" w:eastAsiaTheme="minorEastAsia" w:hAnsi="Cambria Math"/>
                </w:rPr>
                <m:t>T</m:t>
              </m:r>
            </m:sup>
          </m:sSup>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e</m:t>
                      </m:r>
                    </m:sub>
                  </m:sSub>
                  <m:r>
                    <w:rPr>
                      <w:rFonts w:ascii="Cambria Math" w:eastAsiaTheme="minorEastAsia" w:hAnsi="Cambria Math"/>
                    </w:rPr>
                    <m:t>+LQ</m:t>
                  </m:r>
                  <m:sSup>
                    <m:sSupPr>
                      <m:ctrlPr>
                        <w:rPr>
                          <w:rFonts w:ascii="Cambria Math" w:eastAsiaTheme="minorEastAsia" w:hAnsi="Cambria Math"/>
                          <w:i/>
                        </w:rPr>
                      </m:ctrlPr>
                    </m:sSupPr>
                    <m:e>
                      <m:r>
                        <w:rPr>
                          <w:rFonts w:ascii="Cambria Math" w:eastAsiaTheme="minorEastAsia" w:hAnsi="Cambria Math"/>
                        </w:rPr>
                        <m:t>L</m:t>
                      </m:r>
                    </m:e>
                    <m:sup>
                      <m:r>
                        <w:rPr>
                          <w:rFonts w:ascii="Cambria Math" w:eastAsiaTheme="minorEastAsia" w:hAnsi="Cambria Math"/>
                        </w:rPr>
                        <m:t>T</m:t>
                      </m:r>
                    </m:sup>
                  </m:sSup>
                </m:e>
              </m:d>
            </m:e>
            <m:sup>
              <m:r>
                <w:rPr>
                  <w:rFonts w:ascii="Cambria Math" w:eastAsiaTheme="minorEastAsia" w:hAnsi="Cambria Math"/>
                </w:rPr>
                <m:t>-1</m:t>
              </m:r>
            </m:sup>
          </m:sSup>
          <m:r>
            <w:rPr>
              <w:rFonts w:ascii="Cambria Math" w:eastAsiaTheme="minorEastAsia" w:hAnsi="Cambria Math"/>
            </w:rPr>
            <m:t>Y</m:t>
          </m:r>
        </m:oMath>
      </m:oMathPara>
    </w:p>
    <w:p w14:paraId="5017CE67" w14:textId="77777777" w:rsidR="007D39A8" w:rsidRDefault="007D39A8" w:rsidP="00333A56">
      <w:pPr>
        <w:rPr>
          <w:rFonts w:eastAsiaTheme="minorEastAsia"/>
        </w:rPr>
      </w:pPr>
      <w:r>
        <w:rPr>
          <w:rFonts w:eastAsiaTheme="minorEastAsia"/>
        </w:rPr>
        <w:t>Protože data Y jsou známá a transformační matici lze vypočítat z modelu hlavy, potřebujeme pouze odhadnout kovarianční matice a jsme schopni získat zdrojové proudy J v jediném algebraickém kroku.</w:t>
      </w:r>
    </w:p>
    <w:p w14:paraId="3C561990" w14:textId="77777777" w:rsidR="007D39A8" w:rsidRDefault="007D39A8" w:rsidP="007D39A8">
      <w:pPr>
        <w:rPr>
          <w:rFonts w:eastAsiaTheme="minorEastAsia"/>
        </w:rPr>
      </w:pPr>
      <w:r>
        <w:rPr>
          <w:rFonts w:eastAsiaTheme="minorEastAsia"/>
        </w:rPr>
        <w:t>Přesnost výpočtu velmi záleží na přesnosti, se kterou jsme schopni určit Q a Q</w:t>
      </w:r>
      <w:r w:rsidRPr="007D39A8">
        <w:rPr>
          <w:rFonts w:eastAsiaTheme="minorEastAsia"/>
          <w:vertAlign w:val="subscript"/>
        </w:rPr>
        <w:t>e</w:t>
      </w:r>
      <w:r>
        <w:rPr>
          <w:rFonts w:eastAsiaTheme="minorEastAsia"/>
        </w:rPr>
        <w:t xml:space="preserve">. Předpokládáme, že kovarianční matice šumu senzorů má tvar </w:t>
      </w:r>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e</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0</m:t>
            </m:r>
          </m:sub>
        </m:sSub>
        <m:sSub>
          <m:sSubPr>
            <m:ctrlPr>
              <w:rPr>
                <w:rFonts w:ascii="Cambria Math" w:eastAsiaTheme="minorEastAsia" w:hAnsi="Cambria Math"/>
                <w:i/>
              </w:rPr>
            </m:ctrlPr>
          </m:sSubPr>
          <m:e>
            <m:r>
              <w:rPr>
                <w:rFonts w:ascii="Cambria Math" w:eastAsiaTheme="minorEastAsia" w:hAnsi="Cambria Math"/>
              </w:rPr>
              <m:t>I</m:t>
            </m:r>
          </m:e>
          <m:sub>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m:t>
                </m:r>
              </m:sub>
            </m:sSub>
          </m:sub>
        </m:sSub>
      </m:oMath>
      <w:r>
        <w:rPr>
          <w:rFonts w:eastAsiaTheme="minorEastAsia"/>
        </w:rPr>
        <w:t xml:space="preserve"> , kde </w:t>
      </w:r>
      <m:oMath>
        <m:sSub>
          <m:sSubPr>
            <m:ctrlPr>
              <w:rPr>
                <w:rFonts w:ascii="Cambria Math" w:eastAsiaTheme="minorEastAsia" w:hAnsi="Cambria Math"/>
                <w:i/>
              </w:rPr>
            </m:ctrlPr>
          </m:sSubPr>
          <m:e>
            <m:r>
              <w:rPr>
                <w:rFonts w:ascii="Cambria Math" w:eastAsiaTheme="minorEastAsia" w:hAnsi="Cambria Math"/>
              </w:rPr>
              <m:t>I</m:t>
            </m:r>
          </m:e>
          <m:sub>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m:t>
                </m:r>
              </m:sub>
            </m:sSub>
          </m:sub>
        </m:sSub>
      </m:oMath>
      <w:r>
        <w:rPr>
          <w:rFonts w:eastAsiaTheme="minorEastAsia"/>
        </w:rPr>
        <w:t xml:space="preserve"> je jednotková matice o rozměru N</w:t>
      </w:r>
      <w:r w:rsidRPr="007D39A8">
        <w:rPr>
          <w:rFonts w:eastAsiaTheme="minorEastAsia"/>
          <w:vertAlign w:val="subscript"/>
        </w:rPr>
        <w:t>c</w:t>
      </w:r>
      <w:r>
        <w:rPr>
          <w:rFonts w:eastAsiaTheme="minorEastAsia"/>
        </w:rPr>
        <w:t xml:space="preserve"> a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0</m:t>
            </m:r>
          </m:sub>
        </m:sSub>
      </m:oMath>
      <w:r>
        <w:rPr>
          <w:rFonts w:eastAsiaTheme="minorEastAsia"/>
        </w:rPr>
        <w:t xml:space="preserve"> je rozptyl šumu senzorů. Kovarianční matice Q je také možné brát jako regulační parametr omezující řešení nebo jako hyperparametr. [74]</w:t>
      </w:r>
    </w:p>
    <w:p w14:paraId="4E1F827A" w14:textId="77777777" w:rsidR="007D39A8" w:rsidDel="00754A45" w:rsidRDefault="007D39A8" w:rsidP="007D39A8">
      <w:pPr>
        <w:rPr>
          <w:del w:id="169" w:author="Radek Janča" w:date="2016-05-20T15:18:00Z"/>
          <w:rFonts w:eastAsiaTheme="minorEastAsia"/>
        </w:rPr>
      </w:pPr>
      <w:del w:id="170" w:author="Radek Janča" w:date="2016-05-20T15:18:00Z">
        <w:r w:rsidDel="00754A45">
          <w:rPr>
            <w:rFonts w:eastAsiaTheme="minorEastAsia"/>
          </w:rPr>
          <w:delText>Kovarianční matice Q je také možné brát jako regulační parametr omezující řešení nebo hyperparametr</w:delText>
        </w:r>
      </w:del>
    </w:p>
    <w:p w14:paraId="29DD6201" w14:textId="77777777" w:rsidR="007D39A8" w:rsidRPr="007D39A8" w:rsidRDefault="007D39A8" w:rsidP="00333A56">
      <w:pPr>
        <w:rPr>
          <w:rFonts w:eastAsiaTheme="minorEastAsia"/>
        </w:rPr>
      </w:pPr>
    </w:p>
    <w:p w14:paraId="2D05987B" w14:textId="77777777" w:rsidR="007D39A8" w:rsidRPr="00E6683D" w:rsidRDefault="00333A56" w:rsidP="00333A56">
      <w:r>
        <w:t>V následujících kapitolách si ukážeme několik příkladů takových algoritmů, nelze však pokrýt všechny algoritmy, protože jich je nesčetné množství, nové algoritmy často vznikají jen drobnými úpravami již existujících algoritmů.</w:t>
      </w:r>
    </w:p>
    <w:p w14:paraId="4AB77189" w14:textId="77777777" w:rsidR="00333A56" w:rsidRDefault="00A07B9F" w:rsidP="00333A56">
      <w:pPr>
        <w:pStyle w:val="Nadpis4"/>
      </w:pPr>
      <w:r>
        <w:t>Minimum norm - MN</w:t>
      </w:r>
    </w:p>
    <w:p w14:paraId="7A8B8037" w14:textId="77777777" w:rsidR="00333A56" w:rsidRDefault="0024540C" w:rsidP="00333A56">
      <w:r>
        <w:t>Minimum norm</w:t>
      </w:r>
      <w:r w:rsidR="00333A56">
        <w:t xml:space="preserve"> je obecným odhadem distribuce zdrojů v</w:t>
      </w:r>
      <w:r>
        <w:t> </w:t>
      </w:r>
      <w:r w:rsidR="00333A56">
        <w:t>mozku</w:t>
      </w:r>
      <w:r>
        <w:t xml:space="preserve"> a</w:t>
      </w:r>
      <w:r w:rsidR="00333A56">
        <w:t xml:space="preserve"> je počítána bez jakékoliv apriorní informace. [43] Tato metoda předpokládá pouze, že nejlepší rozdělení proudových dipólů by mělo být takové, které má nejnižší intenzitu (</w:t>
      </w:r>
      <w:r>
        <w:t xml:space="preserve">minimalizuje </w:t>
      </w:r>
      <w:r w:rsidR="00333A56">
        <w:t xml:space="preserve">Eukleidovskou normu). Z tohoto předpokladu plyne pouze jedno unikátní řešení, protože pouze jedna kombinace proudových dipólů </w:t>
      </w:r>
      <w:r>
        <w:t xml:space="preserve">stoprocentně </w:t>
      </w:r>
      <w:r w:rsidR="00333A56">
        <w:t>modeluje pozorovanou mozkovou aktivitu a zároveň má nejnižší intenzitu. Předpoklad této metody, že celková intenzita proudových dipólů je minimální, však nemusí být fyziologicky správný. Tento algoritmus má tedy v povaze znevýhodňovat taková řešení, která osahují silné aktivace ložisek a dá tedy přednost slabým a lokalizovaným aktivačním vzorům. Algoritmus MN také preferuje zdroje nacházející se na povrchu mozku, protože takové zdroje vysvětlují pozorované EEG pomocí nižších amplitud proudových dipólů a vedou na nižší Euklei</w:t>
      </w:r>
      <w:r>
        <w:t xml:space="preserve">dovskou normu. Zdroje uložené </w:t>
      </w:r>
      <w:r w:rsidR="00333A56">
        <w:t>hlouběji jsou tedy nesprávně interpretovány jako</w:t>
      </w:r>
      <w:r>
        <w:t xml:space="preserve"> jejich</w:t>
      </w:r>
      <w:r w:rsidR="00333A56">
        <w:t xml:space="preserve"> povrchové projekce. [29] </w:t>
      </w:r>
    </w:p>
    <w:p w14:paraId="54C2A9F4" w14:textId="77777777" w:rsidR="007D39A8" w:rsidRPr="007D39A8" w:rsidRDefault="007D39A8" w:rsidP="00333A56">
      <w:pPr>
        <w:rPr>
          <w:rFonts w:eastAsiaTheme="minorEastAsia"/>
        </w:rPr>
      </w:pPr>
      <w:r>
        <w:lastRenderedPageBreak/>
        <w:t xml:space="preserve">Co se odhadu kovarianční matice týče, minimum norm algoritmus, předpokládá, že </w:t>
      </w:r>
      <w:r>
        <w:rPr>
          <w:rFonts w:eastAsiaTheme="minorEastAsia"/>
        </w:rPr>
        <w:t>[74]</w:t>
      </w:r>
      <w:r>
        <w:t>:</w:t>
      </w:r>
    </w:p>
    <w:p w14:paraId="4AFEC5BD" w14:textId="77777777" w:rsidR="007D39A8" w:rsidRPr="007D39A8" w:rsidRDefault="007D39A8" w:rsidP="00333A56">
      <w:pPr>
        <w:rPr>
          <w:rFonts w:eastAsiaTheme="minorEastAsia"/>
        </w:rPr>
      </w:pPr>
      <m:oMathPara>
        <m:oMath>
          <m:r>
            <w:rPr>
              <w:rFonts w:ascii="Cambria Math" w:eastAsiaTheme="minorEastAsia" w:hAnsi="Cambria Math"/>
            </w:rPr>
            <m:t>Q=</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0</m:t>
              </m:r>
            </m:sub>
          </m:sSub>
          <m:sSub>
            <m:sSubPr>
              <m:ctrlPr>
                <w:rPr>
                  <w:rFonts w:ascii="Cambria Math" w:eastAsiaTheme="minorEastAsia" w:hAnsi="Cambria Math"/>
                  <w:i/>
                </w:rPr>
              </m:ctrlPr>
            </m:sSubPr>
            <m:e>
              <m:r>
                <w:rPr>
                  <w:rFonts w:ascii="Cambria Math" w:eastAsiaTheme="minorEastAsia" w:hAnsi="Cambria Math"/>
                </w:rPr>
                <m:t>I</m:t>
              </m:r>
            </m:e>
            <m:sub>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d</m:t>
                  </m:r>
                </m:sub>
              </m:sSub>
            </m:sub>
          </m:sSub>
        </m:oMath>
      </m:oMathPara>
    </w:p>
    <w:p w14:paraId="2AF4C42B" w14:textId="77777777" w:rsidR="00A07B9F" w:rsidRDefault="00A07B9F" w:rsidP="00333A56">
      <w:r>
        <w:t>Tato metoda inverze je v SPM12 toolboxu naimplementována pod zkratkou IID.</w:t>
      </w:r>
    </w:p>
    <w:p w14:paraId="0B167DAA" w14:textId="77777777" w:rsidR="00A07B9F" w:rsidRDefault="00A07B9F" w:rsidP="00A07B9F">
      <w:pPr>
        <w:pStyle w:val="Nadpis4"/>
      </w:pPr>
      <w:r>
        <w:t>Weighted minimum norm - WMN</w:t>
      </w:r>
    </w:p>
    <w:p w14:paraId="78DFA6A4" w14:textId="77777777" w:rsidR="00333A56" w:rsidRPr="00C26E5B" w:rsidRDefault="00333A56" w:rsidP="00333A56">
      <w:r>
        <w:t>Pro kompenzování tendence MN preferovat zdroje z povrchu mozku byla vyvinuta metoda Weighted minimum norm (WMN), která přiřazuje povrchovým zdrojům nižší váhu, čímž umožňuje zdrojům uloženým hlouběji, aby byly vybrány jako výsledné řešení. Bylo vyvinuto několik strategií jak určit váhy jednotlivých proudových dipólů, čímž vznikly algoritmy jako PROMS (Probabilistic reconstruction of multiple souces) [44], FOCUSS (Focal undetermined system solution) [45] nebo RWMN (Radial weighted MN) [46].</w:t>
      </w:r>
    </w:p>
    <w:p w14:paraId="3708D126" w14:textId="77777777" w:rsidR="00333A56" w:rsidRDefault="00333A56" w:rsidP="00341884">
      <w:pPr>
        <w:pStyle w:val="Nadpis4"/>
      </w:pPr>
      <w:r>
        <w:t>Laplacian weighted minimum norm</w:t>
      </w:r>
      <w:r w:rsidR="00341884">
        <w:t xml:space="preserve"> - LORETA</w:t>
      </w:r>
    </w:p>
    <w:p w14:paraId="684C641C" w14:textId="77777777" w:rsidR="00333A56" w:rsidRPr="00D4595D" w:rsidRDefault="00333A56" w:rsidP="00333A56">
      <w:r>
        <w:t>Algoritmus LORETA přidává k WMN navíc další omezení, vybírá řešení s hladkým prostorovým rozložením, čehož dosahuje minimalizací Laplaciánu vážených řešení. Laplacián zde představuje míru prostorové drsnosti. Základem tohoto omezení je fyziologická úvaha, že aktivita neuronů v těsném sousedství je vzájemně korelovaná. I když je tento předpoklad v základu správný, existují kritiky zmiňující, že kvůli vzdálenosti bodů řešení a omezenému prostorovému rozlišení již není již možné takovéto korelace očekávat. Vzhledem k tomu, že dvě funkčně rozdílná centra mohou být anatomicky velmi blízko sebe, což tento algoritmus nebere v potaz, je potřeba interpretovat výsledky metody s opatrností. [29]</w:t>
      </w:r>
      <w:r w:rsidRPr="00A307D1">
        <w:t xml:space="preserve"> </w:t>
      </w:r>
      <w:r>
        <w:t>[47]</w:t>
      </w:r>
    </w:p>
    <w:p w14:paraId="55A9870C" w14:textId="77777777" w:rsidR="00333A56" w:rsidRPr="00536B69" w:rsidRDefault="00333A56" w:rsidP="00333A56">
      <w:r>
        <w:t>V </w:t>
      </w:r>
      <w:r w:rsidR="00BA16E8">
        <w:t>SPM12</w:t>
      </w:r>
      <w:r>
        <w:t xml:space="preserve"> toolboxu je velmi podobný algoritmus naimplementován pod zkratkou COH, jehož základem je MN algoritmus, ale bere také v potaz možnost korelace zdrojů do vzdálenosti několika milimetrů. [28]</w:t>
      </w:r>
    </w:p>
    <w:p w14:paraId="63AEC162" w14:textId="77777777" w:rsidR="00333A56" w:rsidRDefault="00333A56" w:rsidP="00333A56">
      <w:pPr>
        <w:pStyle w:val="Nadpis3"/>
      </w:pPr>
      <w:r>
        <w:t>MSP – Multiple sparse priors</w:t>
      </w:r>
    </w:p>
    <w:p w14:paraId="423DA744" w14:textId="77777777" w:rsidR="00333A56" w:rsidRPr="00E2383F" w:rsidRDefault="00333A56" w:rsidP="00333A56">
      <w:r>
        <w:t>MSP postupně prochází kombinace zdrojů a jejich konfigurac</w:t>
      </w:r>
      <w:r w:rsidR="00005C8E">
        <w:t>e</w:t>
      </w:r>
      <w:r>
        <w:t xml:space="preserve"> do té doby, dokud se zlepšuje shoda s pozorovanými daty [28], měřítkem shody je v tomto případě logaritmická věrohodnost modelu.</w:t>
      </w:r>
    </w:p>
    <w:p w14:paraId="5246AD4D" w14:textId="77777777" w:rsidR="00333A56" w:rsidRDefault="00333A56" w:rsidP="00333A56">
      <w:pPr>
        <w:rPr>
          <w:rFonts w:eastAsiaTheme="minorEastAsia"/>
        </w:rPr>
      </w:pPr>
      <w:r>
        <w:t xml:space="preserve">Toto řešení inverzní úlohy staví na ReML (Restricted maximum likelihood) algoritmu, což je algoritmus využívající log-likelihood kovariance hyperparametrů </w:t>
      </w:r>
      <w:r w:rsidRPr="00295438">
        <w:rPr>
          <w:i/>
        </w:rPr>
        <w:t>λ</w:t>
      </w:r>
      <w:r>
        <w:t xml:space="preserve"> (v Baysovské statistice apriorní parametry rozdělení) modelu </w:t>
      </w:r>
      <w:r w:rsidRPr="00295438">
        <w:rPr>
          <w:i/>
        </w:rPr>
        <w:t>m</w:t>
      </w:r>
      <w:r>
        <w:t xml:space="preserve"> a naměřených dat </w:t>
      </w:r>
      <w:r w:rsidRPr="00295438">
        <w:rPr>
          <w:i/>
        </w:rPr>
        <w:t>y</w:t>
      </w:r>
      <w:r>
        <w:t xml:space="preserve">. </w:t>
      </w:r>
      <w:r w:rsidR="00005C8E">
        <w:t>Optimalizační kritérium</w:t>
      </w:r>
      <w:r>
        <w:t xml:space="preserve"> lze formálně zapsat jako </w:t>
      </w:r>
      <m:oMath>
        <m:r>
          <w:rPr>
            <w:rFonts w:ascii="Cambria Math" w:hAnsi="Cambria Math"/>
          </w:rPr>
          <m:t>ln p</m:t>
        </m:r>
        <m:d>
          <m:dPr>
            <m:endChr m:val="|"/>
            <m:ctrlPr>
              <w:rPr>
                <w:rFonts w:ascii="Cambria Math" w:hAnsi="Cambria Math"/>
                <w:i/>
              </w:rPr>
            </m:ctrlPr>
          </m:dPr>
          <m:e>
            <m:r>
              <w:rPr>
                <w:rFonts w:ascii="Cambria Math" w:hAnsi="Cambria Math"/>
              </w:rPr>
              <m:t>y</m:t>
            </m:r>
          </m:e>
        </m:d>
        <m:r>
          <m:rPr>
            <m:sty m:val="p"/>
          </m:rPr>
          <w:rPr>
            <w:rFonts w:ascii="Cambria Math" w:hAnsi="Cambria Math"/>
          </w:rPr>
          <m:t>λ</m:t>
        </m:r>
        <m:r>
          <m:rPr>
            <m:sty m:val="p"/>
          </m:rPr>
          <w:rPr>
            <w:rFonts w:ascii="Cambria Math"/>
          </w:rPr>
          <m:t>, m</m:t>
        </m:r>
        <m:r>
          <w:rPr>
            <w:rFonts w:ascii="Cambria Math" w:hAnsi="Cambria Math"/>
          </w:rPr>
          <m:t>)</m:t>
        </m:r>
      </m:oMath>
      <w:r>
        <w:rPr>
          <w:rFonts w:eastAsiaTheme="minorEastAsia"/>
        </w:rPr>
        <w:t>. Problém</w:t>
      </w:r>
      <w:r w:rsidR="00005C8E">
        <w:rPr>
          <w:rFonts w:eastAsiaTheme="minorEastAsia"/>
        </w:rPr>
        <w:t xml:space="preserve"> MSP</w:t>
      </w:r>
      <w:r>
        <w:rPr>
          <w:rFonts w:eastAsiaTheme="minorEastAsia"/>
        </w:rPr>
        <w:t xml:space="preserve"> je podrobně popsán v [51]. Optimalizace pomocí ReML algoritmu odstraní redundantní zdroje; jsou odstraněny takové zdroje, které jen málo přispívají ke zlepšení modelu. Zdroje aktivity jsou následně určeny pomocí ARD algoritmů (automatic relevance determination), které maximalizují shodu modulu a naměřených dat. [52]</w:t>
      </w:r>
    </w:p>
    <w:p w14:paraId="7C733564" w14:textId="77777777" w:rsidR="007D39A8" w:rsidRDefault="007D39A8" w:rsidP="007D39A8">
      <w:pPr>
        <w:rPr>
          <w:rFonts w:eastAsiaTheme="minorEastAsia"/>
        </w:rPr>
      </w:pPr>
      <w:r>
        <w:rPr>
          <w:rFonts w:eastAsiaTheme="minorEastAsia"/>
        </w:rPr>
        <w:t xml:space="preserve">MSP je možné vyjádřit pomocí kovarianční matice, která uvažuje, že kovarianční matice může být složena z váženého součtu více komponent </w:t>
      </w:r>
      <m:oMath>
        <m:r>
          <w:rPr>
            <w:rFonts w:ascii="Cambria Math" w:eastAsiaTheme="minorEastAsia" w:hAnsi="Cambria Math"/>
          </w:rPr>
          <m:t>C=</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m:t>
                </m:r>
              </m:sub>
            </m:sSub>
            <m:r>
              <w:rPr>
                <w:rFonts w:ascii="Cambria Math" w:eastAsiaTheme="minorEastAsia" w:hAnsi="Cambria Math"/>
              </w:rPr>
              <m:t>, …</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N</m:t>
                </m:r>
              </m:sub>
            </m:sSub>
          </m:e>
        </m:d>
      </m:oMath>
      <w:r>
        <w:rPr>
          <w:rFonts w:eastAsiaTheme="minorEastAsia"/>
        </w:rPr>
        <w:t xml:space="preserve"> , každé </w:t>
      </w:r>
      <m:oMath>
        <m:sSub>
          <m:sSubPr>
            <m:ctrlPr>
              <w:rPr>
                <w:rFonts w:ascii="Cambria Math" w:hAnsi="Cambria Math"/>
                <w:i/>
              </w:rPr>
            </m:ctrlPr>
          </m:sSubPr>
          <m:e>
            <m:r>
              <w:rPr>
                <w:rFonts w:ascii="Cambria Math" w:hAnsi="Cambria Math"/>
              </w:rPr>
              <m:t>C</m:t>
            </m:r>
          </m:e>
          <m:sub>
            <m:r>
              <w:rPr>
                <w:rFonts w:ascii="Cambria Math" w:hAnsi="Cambria Math"/>
              </w:rPr>
              <m:t>i</m:t>
            </m:r>
          </m:sub>
        </m:sSub>
        <m:r>
          <w:rPr>
            <w:rFonts w:ascii="Cambria Math" w:hAnsi="Cambria Math"/>
          </w:rPr>
          <m:t>∈</m:t>
        </m:r>
        <m:sSup>
          <m:sSupPr>
            <m:ctrlPr>
              <w:rPr>
                <w:rFonts w:ascii="Cambria Math" w:hAnsi="Cambria Math"/>
                <w:i/>
              </w:rPr>
            </m:ctrlPr>
          </m:sSupPr>
          <m:e>
            <m:r>
              <w:rPr>
                <w:rFonts w:ascii="Cambria Math" w:hAnsi="Cambria Math"/>
              </w:rPr>
              <m:t>R</m:t>
            </m:r>
          </m:e>
          <m:sup>
            <m:sSub>
              <m:sSubPr>
                <m:ctrlPr>
                  <w:rPr>
                    <w:rFonts w:ascii="Cambria Math" w:hAnsi="Cambria Math"/>
                    <w:i/>
                  </w:rPr>
                </m:ctrlPr>
              </m:sSubPr>
              <m:e>
                <m:r>
                  <w:rPr>
                    <w:rFonts w:ascii="Cambria Math" w:hAnsi="Cambria Math"/>
                  </w:rPr>
                  <m:t>N</m:t>
                </m:r>
              </m:e>
              <m:sub>
                <m:r>
                  <w:rPr>
                    <w:rFonts w:ascii="Cambria Math" w:hAnsi="Cambria Math"/>
                  </w:rPr>
                  <m:t>d</m:t>
                </m:r>
              </m:sub>
            </m:sSub>
            <m:r>
              <w:rPr>
                <w:rFonts w:ascii="Cambria Math" w:hAnsi="Cambria Math"/>
              </w:rPr>
              <m:t>x</m:t>
            </m:r>
            <m:sSub>
              <m:sSubPr>
                <m:ctrlPr>
                  <w:rPr>
                    <w:rFonts w:ascii="Cambria Math" w:hAnsi="Cambria Math"/>
                    <w:i/>
                  </w:rPr>
                </m:ctrlPr>
              </m:sSubPr>
              <m:e>
                <m:r>
                  <w:rPr>
                    <w:rFonts w:ascii="Cambria Math" w:hAnsi="Cambria Math"/>
                  </w:rPr>
                  <m:t>N</m:t>
                </m:r>
              </m:e>
              <m:sub>
                <m:r>
                  <w:rPr>
                    <w:rFonts w:ascii="Cambria Math" w:hAnsi="Cambria Math"/>
                  </w:rPr>
                  <m:t>d</m:t>
                </m:r>
              </m:sub>
            </m:sSub>
          </m:sup>
        </m:sSup>
      </m:oMath>
      <w:r>
        <w:rPr>
          <w:rFonts w:eastAsiaTheme="minorEastAsia"/>
        </w:rPr>
        <w:t xml:space="preserve"> </w:t>
      </w:r>
    </w:p>
    <w:p w14:paraId="6AD43609" w14:textId="77777777" w:rsidR="007D39A8" w:rsidRPr="00BE55D8" w:rsidRDefault="007D39A8" w:rsidP="007D39A8">
      <w:pPr>
        <w:rPr>
          <w:rFonts w:eastAsiaTheme="minorEastAsia"/>
        </w:rPr>
      </w:pPr>
      <m:oMathPara>
        <m:oMath>
          <m:r>
            <w:rPr>
              <w:rFonts w:ascii="Cambria Math" w:eastAsiaTheme="minorEastAsia" w:hAnsi="Cambria Math"/>
            </w:rPr>
            <m:t>Q=</m:t>
          </m:r>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N</m:t>
              </m:r>
            </m:sup>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m:t>
                  </m:r>
                </m:sub>
              </m:s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i</m:t>
                  </m:r>
                </m:sub>
              </m:sSub>
            </m:e>
          </m:nary>
        </m:oMath>
      </m:oMathPara>
    </w:p>
    <w:p w14:paraId="6A29E915" w14:textId="77777777" w:rsidR="007D39A8" w:rsidRDefault="007D39A8" w:rsidP="00333A56">
      <w:pPr>
        <w:rPr>
          <w:rFonts w:eastAsiaTheme="minorEastAsia"/>
        </w:rPr>
      </w:pPr>
      <m:oMath>
        <m:r>
          <w:rPr>
            <w:rFonts w:ascii="Cambria Math" w:eastAsiaTheme="minorEastAsia" w:hAnsi="Cambria Math"/>
          </w:rPr>
          <m:t>h=</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r>
              <w:rPr>
                <w:rFonts w:ascii="Cambria Math" w:eastAsiaTheme="minorEastAsia" w:hAnsi="Cambria Math"/>
              </w:rPr>
              <m:t>, …</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N</m:t>
                </m:r>
              </m:sub>
            </m:sSub>
          </m:e>
        </m:d>
      </m:oMath>
      <w:r>
        <w:rPr>
          <w:rFonts w:eastAsiaTheme="minorEastAsia"/>
        </w:rPr>
        <w:t xml:space="preserve"> je vektor hyperparametrů váhujících kovarianční komponenty. [74]</w:t>
      </w:r>
    </w:p>
    <w:p w14:paraId="64DFC788" w14:textId="77777777" w:rsidR="00333A56" w:rsidRPr="00131B06" w:rsidRDefault="00333A56" w:rsidP="00333A56">
      <w:r>
        <w:rPr>
          <w:rFonts w:eastAsiaTheme="minorEastAsia"/>
        </w:rPr>
        <w:t>MSP algoritmus je optimalizován tak, aby vrátil co nejjednodušší rozložení zdrojů, které bude vysvětlovat většinu neměřených dat. [28]</w:t>
      </w:r>
    </w:p>
    <w:p w14:paraId="77F6A4BD" w14:textId="77777777" w:rsidR="00E00648" w:rsidRDefault="00E00648" w:rsidP="00E00648">
      <w:pPr>
        <w:pStyle w:val="Nadpis3"/>
      </w:pPr>
      <w:r>
        <w:lastRenderedPageBreak/>
        <w:t>Greedy search – GS</w:t>
      </w:r>
    </w:p>
    <w:p w14:paraId="4C1ADBEC" w14:textId="77777777" w:rsidR="00E00648" w:rsidRDefault="00E00648" w:rsidP="00E00648">
      <w:r>
        <w:t>Greedy search je jednou z možností optimalizace algoritmu MSP. Vychází ze stejné kovarianční matice jako MSP, ale nejlepší konfiguraci hyperparametrů hledá iterativním prořezáváním sloupců kovarianční matice Q, které nedostatečně přispívají k nalezení dobrého řešení. [74]</w:t>
      </w:r>
    </w:p>
    <w:p w14:paraId="3D73D0EA" w14:textId="77777777" w:rsidR="00333A56" w:rsidRDefault="00333A56" w:rsidP="00333A56">
      <w:pPr>
        <w:pStyle w:val="Nadpis3"/>
      </w:pPr>
      <w:r>
        <w:t>Beamformer</w:t>
      </w:r>
    </w:p>
    <w:p w14:paraId="1F22753B" w14:textId="77777777" w:rsidR="00333A56" w:rsidRDefault="0033173B" w:rsidP="00333A56">
      <w:r>
        <w:t>Metoda</w:t>
      </w:r>
      <w:r w:rsidR="00333A56">
        <w:t xml:space="preserve"> Beamformer nebo také spatial fi</w:t>
      </w:r>
      <w:r>
        <w:t>lter (prostorový filtr) filtruje</w:t>
      </w:r>
      <w:r w:rsidR="00333A56">
        <w:t xml:space="preserve"> signál z elektrod takovým způsobem, že zachovávají signál po</w:t>
      </w:r>
      <w:r>
        <w:t>uze ze zdroje aktuálního zájmu,</w:t>
      </w:r>
      <w:r w:rsidR="00333A56">
        <w:t xml:space="preserve"> ostatní signály jsou odfiltrovány. [20] Mohou být tedy interpretovány jako skenovací procedura, která dokáže odhadnout změny každého voxelu v čase. O prostorovém filtru můžeme smýšlet jako o virtuální elektrodě, kterou snímáme signál v daném voxelu. Touto elektrodou poté můžeme systematicky skenovat voxely v kterékoliv části mozku a porovnávat jednotlivé aktivity. [49] Oproti MN algoritmu a algoritmům z MN vycházející</w:t>
      </w:r>
      <w:r>
        <w:t>m</w:t>
      </w:r>
      <w:r w:rsidR="00333A56">
        <w:t xml:space="preserve"> nemá Beamformer tendenci posouvat zdroje signálu blíže k povrchu hlavy. [46] U této metody může docházet k potlačování některých zdrojů, pokud jsou takové dva zdroje oddělené a kovariantní, bylo však dokázáno, že aby k tomuto potlačení došlo, korelace zdrojů musí být celkem vysoká, vyšší než 0,7. [50]</w:t>
      </w:r>
    </w:p>
    <w:p w14:paraId="07F81235" w14:textId="77777777" w:rsidR="00333A56" w:rsidRDefault="00333A56" w:rsidP="00333A56">
      <w:r>
        <w:t xml:space="preserve">V toolboxu </w:t>
      </w:r>
      <w:r w:rsidR="00BA16E8">
        <w:t>SPM12</w:t>
      </w:r>
      <w:r>
        <w:t xml:space="preserve"> je Beamformer naimplementován po zkratkou EBB (Emirical Bayes Beamformer), Bayesovský je proto, že umožňuje nadefinovat apriorní pravděpodobnost výskytu zdroje aktivity na základě empirických znalostí, čímž je možné zpřesnit výsledek inverzní úlohy.</w:t>
      </w:r>
    </w:p>
    <w:p w14:paraId="52DF3074" w14:textId="77777777" w:rsidR="007D39A8" w:rsidRPr="007D39A8" w:rsidRDefault="007D39A8" w:rsidP="007D39A8"/>
    <w:p w14:paraId="5752AAA1" w14:textId="77777777" w:rsidR="008B27FC" w:rsidRDefault="008B27FC">
      <w:r>
        <w:br w:type="page"/>
      </w:r>
    </w:p>
    <w:p w14:paraId="1968D030" w14:textId="77777777" w:rsidR="008B27FC" w:rsidRDefault="008B27FC" w:rsidP="008B27FC">
      <w:pPr>
        <w:pStyle w:val="Nadpis1"/>
      </w:pPr>
      <w:commentRangeStart w:id="171"/>
      <w:r>
        <w:lastRenderedPageBreak/>
        <w:t>Hodnocení výsledků inverzní úlohy</w:t>
      </w:r>
      <w:commentRangeEnd w:id="171"/>
      <w:r w:rsidR="002650B0">
        <w:rPr>
          <w:rStyle w:val="Odkaznakoment"/>
          <w:rFonts w:asciiTheme="minorHAnsi" w:eastAsiaTheme="minorHAnsi" w:hAnsiTheme="minorHAnsi" w:cstheme="minorBidi"/>
          <w:color w:val="auto"/>
        </w:rPr>
        <w:commentReference w:id="171"/>
      </w:r>
    </w:p>
    <w:p w14:paraId="650771EA" w14:textId="77777777" w:rsidR="008B27FC" w:rsidRDefault="008B27FC" w:rsidP="008B27FC">
      <w:r>
        <w:t>Protože existuje velké množství algoritmů pro výpočet inverzní úlohy, vyvstává otázka, který z dostupných algoritmů zvolit? Výsledky kterého algoritmu budou nejpřesnější? I když se jedná o rozhodující kritérium, neexistuje na takovou otázku jednoznačná odpověď, neboť neexistují metody jak s jistotou určit zdroj aktivity</w:t>
      </w:r>
      <w:r w:rsidR="001A28BB">
        <w:t>,</w:t>
      </w:r>
      <w:r>
        <w:t xml:space="preserve"> </w:t>
      </w:r>
      <w:r w:rsidR="001A28BB">
        <w:t>n</w:t>
      </w:r>
      <w:r w:rsidR="00DB6C69">
        <w:t>ení tedy výsledky inverzní úlohy s čím porovnat</w:t>
      </w:r>
      <w:r w:rsidR="001A28BB">
        <w:t>.</w:t>
      </w:r>
      <w:r w:rsidR="00DB6C69">
        <w:t xml:space="preserve"> </w:t>
      </w:r>
      <w:r w:rsidR="001A28BB">
        <w:t>T</w:t>
      </w:r>
      <w:r w:rsidR="008F242C">
        <w:t xml:space="preserve">o je také důvodem </w:t>
      </w:r>
      <w:r w:rsidR="00DB6C69">
        <w:t>proč neexistuje zlatý používaný standart.</w:t>
      </w:r>
      <w:r w:rsidR="004E2572">
        <w:t xml:space="preserve"> [29]</w:t>
      </w:r>
    </w:p>
    <w:p w14:paraId="69AA0BDA" w14:textId="77777777" w:rsidR="00DB6C69" w:rsidRPr="008B27FC" w:rsidRDefault="00DB6C69" w:rsidP="008B27FC">
      <w:r>
        <w:t>Jednou z používaných metod, jak výsledky ověřit, je výpočet inverzní úlohy na syntetických datech, o kterých s jistotou víme, kde mají v mozku zdroj aktivity. Syntetická data jsou vy</w:t>
      </w:r>
      <w:r w:rsidR="00BB5627">
        <w:t>tvořena</w:t>
      </w:r>
      <w:r>
        <w:t xml:space="preserve"> pomocí přímé úlohy, která má za úkol modelovat pacientovu hlavu. Do modelu hlavy je umístěn proudový dipól a následně jsou vypočteny</w:t>
      </w:r>
      <w:r w:rsidR="00BD6438">
        <w:t xml:space="preserve"> a uloženy</w:t>
      </w:r>
      <w:r>
        <w:t xml:space="preserve"> potenciály, které tento dipól vyvolá na skalpu modelu.</w:t>
      </w:r>
      <w:r w:rsidR="002749A8">
        <w:t xml:space="preserve"> Chyba inverzní úlohy je určena jako rozdíl mezi</w:t>
      </w:r>
      <w:r w:rsidR="008E4F8A">
        <w:t xml:space="preserve"> pozicemi</w:t>
      </w:r>
      <w:r w:rsidR="002749A8">
        <w:t xml:space="preserve"> odhadnut</w:t>
      </w:r>
      <w:r w:rsidR="008E4F8A">
        <w:t>ého</w:t>
      </w:r>
      <w:r w:rsidR="002749A8">
        <w:t xml:space="preserve"> a skutečn</w:t>
      </w:r>
      <w:r w:rsidR="008E4F8A">
        <w:t>ého</w:t>
      </w:r>
      <w:r w:rsidR="002749A8">
        <w:t xml:space="preserve"> ložisk</w:t>
      </w:r>
      <w:r w:rsidR="008E4F8A">
        <w:t>a</w:t>
      </w:r>
      <w:r w:rsidR="002749A8">
        <w:t xml:space="preserve"> aktivity.</w:t>
      </w:r>
      <w:r w:rsidR="008E4F8A">
        <w:t xml:space="preserve"> Tento přístup byl v minulosti použit ke zkoumání závislosti chyb algoritmů inverzní úlohy na pozici ložiska</w:t>
      </w:r>
      <w:r w:rsidR="005472F1">
        <w:t xml:space="preserve"> [54]</w:t>
      </w:r>
      <w:r w:rsidR="008E4F8A">
        <w:t>, ke zkoumání závislosti chyb algoritmů inverzní úlohy na hloubce, ve které bylo ložisko aktivity uloženo</w:t>
      </w:r>
      <w:r w:rsidR="005472F1">
        <w:t xml:space="preserve"> [55]</w:t>
      </w:r>
      <w:r w:rsidR="008E4F8A">
        <w:t xml:space="preserve">, k určení vlivu šumu na výsledky inverzní úlohy </w:t>
      </w:r>
      <w:r w:rsidR="005472F1">
        <w:t xml:space="preserve">[23] </w:t>
      </w:r>
      <w:r w:rsidR="008E4F8A">
        <w:t xml:space="preserve">nebo k určení vlivu </w:t>
      </w:r>
      <w:r w:rsidR="00BD6438">
        <w:t xml:space="preserve">typu </w:t>
      </w:r>
      <w:r w:rsidR="008E4F8A">
        <w:t>modelu hlavy na výsledky inverzní úlohy</w:t>
      </w:r>
      <w:r w:rsidR="007A681D">
        <w:t xml:space="preserve"> [56]</w:t>
      </w:r>
      <w:r w:rsidR="008E4F8A">
        <w:t>.</w:t>
      </w:r>
    </w:p>
    <w:p w14:paraId="3B958EF9" w14:textId="77777777" w:rsidR="00756618" w:rsidRPr="00756618" w:rsidRDefault="00756618">
      <w:r w:rsidRPr="00756618">
        <w:br w:type="page"/>
      </w:r>
    </w:p>
    <w:p w14:paraId="739ACC0F" w14:textId="77777777" w:rsidR="00DA7ED1" w:rsidRDefault="00DA7ED1" w:rsidP="00DA7ED1">
      <w:pPr>
        <w:pStyle w:val="Nadpis1"/>
      </w:pPr>
      <w:r>
        <w:lastRenderedPageBreak/>
        <w:t>Implementace</w:t>
      </w:r>
    </w:p>
    <w:p w14:paraId="149340FB" w14:textId="77777777" w:rsidR="00F1783D" w:rsidRDefault="00F1783D" w:rsidP="00F1783D">
      <w:pPr>
        <w:pStyle w:val="Nadpis2"/>
        <w:ind w:firstLine="708"/>
      </w:pPr>
      <w:r>
        <w:t>SPM Motol toolbox</w:t>
      </w:r>
    </w:p>
    <w:p w14:paraId="70309574" w14:textId="77777777" w:rsidR="00F1783D" w:rsidRPr="00F1783D" w:rsidRDefault="004C0A8D" w:rsidP="00F1783D">
      <w:r>
        <w:t xml:space="preserve">Vzhledem k faktu, že pro úspěšnou aplikaci výpočtu inverzní úlohy je potřeba provést velké množství přípravných procedur, které jsem naimplementoval do různých funkcí, řešil jsem otázku, jak dostat balík těchto funkcí k lidem, kteří budou metody využívat. Rozhodl jsem se vytvořit SPM Motol toolbox, který obsahuje </w:t>
      </w:r>
      <w:r w:rsidR="00BA16E8">
        <w:t>SPM12</w:t>
      </w:r>
      <w:r>
        <w:t xml:space="preserve"> toolbox, upravuje některé jeho funkce, a přikládá </w:t>
      </w:r>
      <w:r w:rsidR="00DF123E">
        <w:t xml:space="preserve">mnou implementované </w:t>
      </w:r>
      <w:r>
        <w:t xml:space="preserve">funkce. Jedná se tedy o rozšíření </w:t>
      </w:r>
      <w:r w:rsidR="00BA16E8">
        <w:t>SPM12</w:t>
      </w:r>
      <w:r>
        <w:t xml:space="preserve"> toolbo</w:t>
      </w:r>
      <w:ins w:id="172" w:author="Radek Janča" w:date="2016-05-20T15:31:00Z">
        <w:r w:rsidR="00A22D84">
          <w:t>x</w:t>
        </w:r>
      </w:ins>
      <w:r>
        <w:t>u.</w:t>
      </w:r>
      <w:r w:rsidR="00C47380">
        <w:t xml:space="preserve"> Mezi podstatnou úpravu původního </w:t>
      </w:r>
      <w:r w:rsidR="00BA16E8">
        <w:t>SPM12</w:t>
      </w:r>
      <w:r w:rsidR="00C47380">
        <w:t xml:space="preserve"> toolboxu patří možnost generovat výsledky inverzní úlohy do MRI snímků našich pacientů, namísto do </w:t>
      </w:r>
      <w:r w:rsidR="00283867">
        <w:t>standartního</w:t>
      </w:r>
      <w:r w:rsidR="00DF123E">
        <w:t xml:space="preserve"> MNI</w:t>
      </w:r>
      <w:r w:rsidR="00283867">
        <w:t xml:space="preserve"> mozku</w:t>
      </w:r>
      <w:r w:rsidR="00C47380">
        <w:t xml:space="preserve">. </w:t>
      </w:r>
      <w:r w:rsidR="00DF123E">
        <w:t>Přiložené f</w:t>
      </w:r>
      <w:r w:rsidR="00C47380">
        <w:t>unkce a jejich možnosti si projdeme v následujících kapitolách.</w:t>
      </w:r>
    </w:p>
    <w:p w14:paraId="12E26CCB" w14:textId="77777777" w:rsidR="00F1783D" w:rsidRDefault="00F1783D" w:rsidP="00F1783D">
      <w:pPr>
        <w:pStyle w:val="Nadpis3"/>
        <w:ind w:left="708" w:firstLine="708"/>
      </w:pPr>
      <w:r>
        <w:t>Instalace</w:t>
      </w:r>
    </w:p>
    <w:p w14:paraId="13745FB8" w14:textId="77777777" w:rsidR="00C47380" w:rsidRDefault="00C47380" w:rsidP="00C47380">
      <w:r>
        <w:t>Pro snadné vložení SPM Motol toolboxu do prostředí Matlabu jsem vytvořil SPM12Motol_Installer.m. Jedná se o instalační skript</w:t>
      </w:r>
      <w:r w:rsidR="005C6C08">
        <w:t xml:space="preserve"> pro operační systém Windows</w:t>
      </w:r>
      <w:r>
        <w:t xml:space="preserve">, </w:t>
      </w:r>
      <w:r w:rsidR="005C6C08">
        <w:t>který stačí spustit v prostředí Matlab a provede automatické zkopírování toolboxu do složky s ostatními toolboxy a přidá potřebné cesty, díky kterým bude Matlab moci využívat funkce toolboxu v dalších skriptech.</w:t>
      </w:r>
    </w:p>
    <w:p w14:paraId="7288E39E" w14:textId="77777777" w:rsidR="002F4940" w:rsidRPr="00C47380" w:rsidRDefault="002F4940" w:rsidP="00C47380">
      <w:r>
        <w:t>Úspěšnost dokončení instalace je možné ověřit pomocí příkazu</w:t>
      </w:r>
      <w:r w:rsidR="00790918">
        <w:t xml:space="preserve"> “</w:t>
      </w:r>
      <w:r>
        <w:t>testing_motol</w:t>
      </w:r>
      <w:r w:rsidR="00790918">
        <w:t>“</w:t>
      </w:r>
      <w:r>
        <w:t xml:space="preserve">, </w:t>
      </w:r>
      <w:r w:rsidR="00790918">
        <w:t>pokud tento příkaz nevypíše chybovou hlášku, je toobox nainstalován úspěšně.</w:t>
      </w:r>
    </w:p>
    <w:p w14:paraId="08911312" w14:textId="77777777" w:rsidR="00DA7ED1" w:rsidRDefault="00790918" w:rsidP="00DA7ED1">
      <w:pPr>
        <w:pStyle w:val="Nadpis2"/>
        <w:ind w:firstLine="708"/>
      </w:pPr>
      <w:r>
        <w:t>Předzpracování dat</w:t>
      </w:r>
    </w:p>
    <w:p w14:paraId="409557F4" w14:textId="77777777" w:rsidR="00D608EA" w:rsidRPr="00D608EA" w:rsidRDefault="00790918" w:rsidP="00D608EA">
      <w:r>
        <w:t xml:space="preserve">Techniky předzpracování dat, neboli preprocessing, jsou procedury nad daty, připravující data pro další kroky zpracování. Upravují data pro jednodušší nebo efektivnější aplikaci dalších procedur, </w:t>
      </w:r>
      <w:r w:rsidR="00E56D63">
        <w:t xml:space="preserve">nevhodné nebo </w:t>
      </w:r>
      <w:r w:rsidR="00CF78DF">
        <w:t>nedostatečné</w:t>
      </w:r>
      <w:r w:rsidR="00E56D63">
        <w:t xml:space="preserve"> </w:t>
      </w:r>
      <w:r>
        <w:t>předzpracování by mohl</w:t>
      </w:r>
      <w:r w:rsidR="00E56D63">
        <w:t>o</w:t>
      </w:r>
      <w:r>
        <w:t xml:space="preserve"> vést k zavádějícím výsledkům.</w:t>
      </w:r>
    </w:p>
    <w:p w14:paraId="3C5C113E" w14:textId="77777777" w:rsidR="00DA7ED1" w:rsidRDefault="00DA7ED1" w:rsidP="00DA7ED1">
      <w:pPr>
        <w:pStyle w:val="Nadpis3"/>
        <w:ind w:left="1416"/>
      </w:pPr>
      <w:r>
        <w:t>Notch filtr</w:t>
      </w:r>
    </w:p>
    <w:p w14:paraId="330E5D0D" w14:textId="77777777" w:rsidR="00D608EA" w:rsidRDefault="00D608EA" w:rsidP="00D608EA">
      <w:r>
        <w:t>Notch filtr je filtr typu pásmová zádrž, který se používá k odfiltrování velmi úzké části frekvenčního pásma. Typicky jsou jím filtrovány rušivé signály naindukované na vodiče, kter</w:t>
      </w:r>
      <w:r w:rsidR="00CF78DF">
        <w:t>é</w:t>
      </w:r>
      <w:r>
        <w:t xml:space="preserve"> se vždy nachází na konkrétní</w:t>
      </w:r>
      <w:r w:rsidR="0030010F">
        <w:t>m úzkém pásmu</w:t>
      </w:r>
      <w:r>
        <w:t xml:space="preserve"> frekvenc</w:t>
      </w:r>
      <w:r w:rsidR="0030010F">
        <w:t>e</w:t>
      </w:r>
      <w:r>
        <w:t xml:space="preserve"> a ovlivňují měření. V podmínkách české republiky jde hlavně o síťové rušení na kmitočtu 50 Hz (v Americe by se jednalo o 60 Hz).</w:t>
      </w:r>
    </w:p>
    <w:p w14:paraId="49149A48" w14:textId="77777777" w:rsidR="009C55E0" w:rsidRDefault="009C55E0" w:rsidP="00D608EA">
      <w:r>
        <w:t>Skalpové EEG signály jsou velmi slabá napětí v rozsahu od 2 do 200 µV a typicky jsou měřeny za přítomnosti síťového rušení. Ačkoliv je možné zavést opatření, která sníží hladinu síťového rušení, indukci síťového rušení nezabráníme úplně. Síťové rušení se</w:t>
      </w:r>
      <w:r w:rsidR="00D61A18">
        <w:t xml:space="preserve"> dokonce</w:t>
      </w:r>
      <w:r>
        <w:t xml:space="preserve"> může na některých elektrodách </w:t>
      </w:r>
      <w:r w:rsidR="00D61A18">
        <w:t>projevovat znatelněji než na jiných. Odfiltrování frekvence síťového rušení je tedy nutností. [63]</w:t>
      </w:r>
    </w:p>
    <w:p w14:paraId="366F9ED6" w14:textId="77777777" w:rsidR="00FC73EE" w:rsidRDefault="00FC73EE" w:rsidP="00D608EA">
      <w:r>
        <w:t xml:space="preserve">Pro návrh notch filtru jsem využil membránového konceptu, ze kterého vyplývá, kde musí být umístěny nuly (kořeny čitatele přenosové funkce) filtru v modulu přenosové funkce v z-rovině. První nula musí být umístěna na jednotkové kružnici, pod takovým úhlem, který odpovídá frekvenci, kterou chceme odstranit, druhá nula je poté komplexně sdružená s první. </w:t>
      </w:r>
      <w:r w:rsidR="00634193">
        <w:t>První pól (kořen jmenovatele přenosové funkce) leží v jednotkové kružnici pod stejným úhlem jako první nula, vzdálenost pólu a příslušné nuly ovlivňuje šířku frekvenčního pásma, které bude filtrem odstraněno, argument ovlivňující tuto šířku bude součástí navrhované funkce. Druhý pól je opět komplexně sdružený prvnímu pólu.</w:t>
      </w:r>
      <w:r w:rsidR="004740EB">
        <w:t xml:space="preserve"> [64]</w:t>
      </w:r>
    </w:p>
    <w:p w14:paraId="732D5A0C" w14:textId="77777777" w:rsidR="000624AF" w:rsidRDefault="000624AF" w:rsidP="00D608EA">
      <w:r>
        <w:t>Navrhl jsem Matlab funkci</w:t>
      </w:r>
      <w:r w:rsidR="00965AC3">
        <w:t xml:space="preserve"> Notch.m, jejíž vstupem jsou tři</w:t>
      </w:r>
      <w:r>
        <w:t xml:space="preserve"> argumenty, vzorkovací frekvence pro kterou filtr navrhujme, frekvence kterou chceme odstranit a parametr B ovlivňující šířku pásma. Výstupem funkce jsou koeficienty čitatele a jmenovatele přenosové funkce filtru.</w:t>
      </w:r>
    </w:p>
    <w:p w14:paraId="2DE46430" w14:textId="77777777" w:rsidR="00614BE8" w:rsidRDefault="00614BE8" w:rsidP="00614BE8">
      <w:pPr>
        <w:pStyle w:val="Citt"/>
      </w:pPr>
      <w:r>
        <w:rPr>
          <w:noProof/>
          <w:lang w:val="en-US"/>
        </w:rPr>
        <w:lastRenderedPageBreak/>
        <w:drawing>
          <wp:inline distT="0" distB="0" distL="0" distR="0" wp14:anchorId="70259BD0" wp14:editId="6DD75B5E">
            <wp:extent cx="4320903" cy="3240000"/>
            <wp:effectExtent l="0" t="0" r="3810" b="0"/>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Notch charaketeristiky.emf"/>
                    <pic:cNvPicPr/>
                  </pic:nvPicPr>
                  <pic:blipFill>
                    <a:blip r:embed="rId13">
                      <a:extLst>
                        <a:ext uri="{28A0092B-C50C-407E-A947-70E740481C1C}">
                          <a14:useLocalDpi xmlns:a14="http://schemas.microsoft.com/office/drawing/2010/main" val="0"/>
                        </a:ext>
                      </a:extLst>
                    </a:blip>
                    <a:stretch>
                      <a:fillRect/>
                    </a:stretch>
                  </pic:blipFill>
                  <pic:spPr>
                    <a:xfrm>
                      <a:off x="0" y="0"/>
                      <a:ext cx="4320903" cy="3240000"/>
                    </a:xfrm>
                    <a:prstGeom prst="rect">
                      <a:avLst/>
                    </a:prstGeom>
                  </pic:spPr>
                </pic:pic>
              </a:graphicData>
            </a:graphic>
          </wp:inline>
        </w:drawing>
      </w:r>
    </w:p>
    <w:p w14:paraId="2DE45995" w14:textId="77777777" w:rsidR="00CF78DF" w:rsidRDefault="00614BE8" w:rsidP="00614BE8">
      <w:pPr>
        <w:pStyle w:val="Citt"/>
      </w:pPr>
      <w:r>
        <w:t>Cha</w:t>
      </w:r>
      <w:r w:rsidR="00CF78DF">
        <w:t>rakteristiky notch filtrů 50 Hz</w:t>
      </w:r>
      <w:r>
        <w:t xml:space="preserve"> </w:t>
      </w:r>
    </w:p>
    <w:p w14:paraId="2C4D824C" w14:textId="77777777" w:rsidR="00614BE8" w:rsidRDefault="005A4CC6" w:rsidP="00CF78DF">
      <w:r>
        <w:t>Filtry</w:t>
      </w:r>
      <w:r w:rsidR="00CF78DF">
        <w:t xml:space="preserve"> byly navrženy pro </w:t>
      </w:r>
      <w:r w:rsidR="00614BE8">
        <w:t>vzorkovací frekvenci 400 Hz, levý sloupec je vykreslen pro šířku pásma 20 Hz, pravý sloupec je vykreslen pro šířku pásma 2 Hz.</w:t>
      </w:r>
    </w:p>
    <w:p w14:paraId="348C56EE" w14:textId="77777777" w:rsidR="00614BE8" w:rsidRDefault="00614BE8" w:rsidP="00614BE8">
      <w:pPr>
        <w:pStyle w:val="Citt"/>
      </w:pPr>
      <w:r>
        <w:rPr>
          <w:noProof/>
          <w:lang w:val="en-US"/>
        </w:rPr>
        <w:drawing>
          <wp:inline distT="0" distB="0" distL="0" distR="0" wp14:anchorId="79D9190F" wp14:editId="18A354A7">
            <wp:extent cx="4320000" cy="3231628"/>
            <wp:effectExtent l="0" t="0" r="4445" b="6985"/>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Notch aplikace.emf"/>
                    <pic:cNvPicPr/>
                  </pic:nvPicPr>
                  <pic:blipFill>
                    <a:blip r:embed="rId14">
                      <a:extLst>
                        <a:ext uri="{28A0092B-C50C-407E-A947-70E740481C1C}">
                          <a14:useLocalDpi xmlns:a14="http://schemas.microsoft.com/office/drawing/2010/main" val="0"/>
                        </a:ext>
                      </a:extLst>
                    </a:blip>
                    <a:stretch>
                      <a:fillRect/>
                    </a:stretch>
                  </pic:blipFill>
                  <pic:spPr>
                    <a:xfrm>
                      <a:off x="0" y="0"/>
                      <a:ext cx="4320000" cy="3231628"/>
                    </a:xfrm>
                    <a:prstGeom prst="rect">
                      <a:avLst/>
                    </a:prstGeom>
                  </pic:spPr>
                </pic:pic>
              </a:graphicData>
            </a:graphic>
          </wp:inline>
        </w:drawing>
      </w:r>
      <w:r w:rsidRPr="00614BE8">
        <w:t xml:space="preserve"> </w:t>
      </w:r>
    </w:p>
    <w:p w14:paraId="06EFC095" w14:textId="77777777" w:rsidR="00614BE8" w:rsidRDefault="00614BE8" w:rsidP="00614BE8">
      <w:pPr>
        <w:pStyle w:val="Citt"/>
      </w:pPr>
      <w:r>
        <w:t xml:space="preserve">Frekvenční spektra reálného EEG signálu před a po aplikaci filtrace notch filtrem, </w:t>
      </w:r>
      <w:r w:rsidR="00AC49BA">
        <w:t>vzorkovací frekvence 2048 Hz, zádrž 50 Hz, šířka pásma 1 Hz.</w:t>
      </w:r>
      <w:r>
        <w:t xml:space="preserve"> </w:t>
      </w:r>
    </w:p>
    <w:p w14:paraId="36BBB89F" w14:textId="77777777" w:rsidR="00B32B08" w:rsidRPr="00B32B08" w:rsidRDefault="00B32B08" w:rsidP="00B32B08">
      <w:pPr>
        <w:autoSpaceDE w:val="0"/>
        <w:autoSpaceDN w:val="0"/>
        <w:adjustRightInd w:val="0"/>
        <w:spacing w:after="0" w:line="240" w:lineRule="auto"/>
        <w:rPr>
          <w:rFonts w:ascii="Courier New" w:hAnsi="Courier New" w:cs="Courier New"/>
          <w:sz w:val="24"/>
          <w:szCs w:val="24"/>
          <w:lang w:val="en-US"/>
        </w:rPr>
      </w:pPr>
      <w:r>
        <w:t>Pro jednoduchou aplikaci jsem připravil funkci ApplyNotch.m, která automaticky aplikuje filtraci na celý datový soubor, vstupními argumenty jsou matice dat, jejich vzorkovací frekvence a frekvence, která bude odfiltrována.</w:t>
      </w:r>
    </w:p>
    <w:p w14:paraId="5AA670D8" w14:textId="77777777" w:rsidR="00DA7ED1" w:rsidRDefault="00DA7ED1" w:rsidP="00DA7ED1">
      <w:pPr>
        <w:pStyle w:val="Nadpis3"/>
        <w:ind w:left="1416"/>
      </w:pPr>
      <w:r>
        <w:lastRenderedPageBreak/>
        <w:t>Odstranění izolinie</w:t>
      </w:r>
    </w:p>
    <w:p w14:paraId="3E43FA71" w14:textId="77777777" w:rsidR="008C0FC2" w:rsidRDefault="008C0FC2" w:rsidP="008C0FC2">
      <w:r>
        <w:t>Kolísání izolinie neboli drift je jev zkreslující naměřená data, objevuje se nejen u EEG, ale i u dalších signálů</w:t>
      </w:r>
      <w:r w:rsidR="005A76A0">
        <w:t>, které je možné na pacientech</w:t>
      </w:r>
      <w:r>
        <w:t xml:space="preserve"> měřit. Protože se spektra driftu a užitečného signálu překrývají, snažíme se najít takovou metodu, která spektrum užitečného signálu ovlivní nejméně. </w:t>
      </w:r>
      <w:r w:rsidR="0030010F">
        <w:t>Kolísání izolinie je způsobeno elektrochemickými ději na rozhraní kůže a elektrody, které jsou následkem nedokonalého kontaktu elektrody a pohyby pacienta. Rušení má náhodný charakter a pro jeho odstranění se používá horní propust s mezní frekvencí 0,5 Hz. [65] [66]</w:t>
      </w:r>
    </w:p>
    <w:p w14:paraId="50EB9113" w14:textId="77777777" w:rsidR="00A72CC3" w:rsidRDefault="00A72CC3" w:rsidP="008C0FC2">
      <w:r>
        <w:t xml:space="preserve">I když literatura doporučuje odstranění izolinie pomocí 0,5 Hz hornofrekvenční propusti, při vzorkovací frekvenci 2048 Hz, kterou jsou naměřena EEG data nemocnicí Motol, takový filtr </w:t>
      </w:r>
      <w:r w:rsidR="005053C4">
        <w:t>dosahuje nepraktického množství koeficientů. Za použití funkce fir1 pro návrh filtru, přechodové pásmo 0,35 až 0,65 Hz, potlačení 0 dB v propustné části a -40 dB v nepropustné části, dosahuje filtr délky 15 241 koeficientů. Velké množství dat v kombinaci s využitím filtrační funkce filtfilt (filtruje signál dvakrát, od začátku do konce a poté od konce k začátku, čímž dosahuje nulového zpoždění v signálu), jsou výpočetní nároky příliš vysoké.</w:t>
      </w:r>
      <w:r w:rsidR="00B44721">
        <w:t xml:space="preserve"> Pro snížení velikosti filtru se nabízí možnost decimace signálu, ta ale vyžaduje odstranění </w:t>
      </w:r>
      <w:r w:rsidR="00B44721" w:rsidRPr="00A22D84">
        <w:rPr>
          <w:lang w:val="en-GB"/>
          <w:rPrChange w:id="173" w:author="Radek Janča" w:date="2016-05-20T15:35:00Z">
            <w:rPr/>
          </w:rPrChange>
        </w:rPr>
        <w:t>aliasing</w:t>
      </w:r>
      <w:r w:rsidR="00B44721">
        <w:t xml:space="preserve"> efektu dolní propustí, pokud bych po odstranění izolinie signál opět interpoloval na původní kmitočet, dostal bych pozměněný signál.</w:t>
      </w:r>
    </w:p>
    <w:p w14:paraId="78295F70" w14:textId="77777777" w:rsidR="0030010F" w:rsidRDefault="00B44721" w:rsidP="008C0FC2">
      <w:r>
        <w:t xml:space="preserve">Rozhodl jsem se tedy provést odstranění izolinie jejím </w:t>
      </w:r>
      <w:r w:rsidR="00A72CC3">
        <w:t>odhad</w:t>
      </w:r>
      <w:r>
        <w:t>e</w:t>
      </w:r>
      <w:r w:rsidR="00A72CC3">
        <w:t>m pomocí 0,5 Hz dolní propusti a následným odečtením izolinie od původních dat.</w:t>
      </w:r>
      <w:r>
        <w:t xml:space="preserve"> Rozdílem od původního přístupu je možnost </w:t>
      </w:r>
      <w:r w:rsidR="003C4DB2">
        <w:t>decimace</w:t>
      </w:r>
      <w:r>
        <w:t xml:space="preserve"> signál</w:t>
      </w:r>
      <w:r w:rsidR="003C4DB2">
        <w:t>u</w:t>
      </w:r>
      <w:r>
        <w:t xml:space="preserve">, aniž bych ovlivnil výsledné spektrum užitečného signálu, čímž dosáhnu </w:t>
      </w:r>
      <w:r w:rsidR="003C4DB2">
        <w:t xml:space="preserve">kratšího filtru. Signál decimuji faktorem 100, operaci jsem rozložil do dvou decimací decimačními faktory 10. </w:t>
      </w:r>
      <w:commentRangeStart w:id="174"/>
      <w:r w:rsidR="00A72CC3">
        <w:t>I</w:t>
      </w:r>
      <w:r w:rsidR="003C4DB2">
        <w:t> </w:t>
      </w:r>
      <w:r w:rsidR="00A72CC3">
        <w:t xml:space="preserve">když vím, že se decimace provádí nejprve aplikací dolnofrekvenční propusti o mezním kmitočtu </w:t>
      </w:r>
      <m:oMath>
        <m:sSub>
          <m:sSubPr>
            <m:ctrlPr>
              <w:rPr>
                <w:rFonts w:ascii="Cambria Math" w:hAnsi="Cambria Math"/>
                <w:i/>
              </w:rPr>
            </m:ctrlPr>
          </m:sSubPr>
          <m:e>
            <m:r>
              <w:rPr>
                <w:rFonts w:ascii="Cambria Math" w:hAnsi="Cambria Math"/>
              </w:rPr>
              <m:t>f</m:t>
            </m:r>
          </m:e>
          <m:sub>
            <m:r>
              <w:rPr>
                <w:rFonts w:ascii="Cambria Math" w:hAnsi="Cambria Math"/>
              </w:rPr>
              <m:t>c</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s</m:t>
                </m:r>
              </m:sub>
            </m:sSub>
          </m:num>
          <m:den>
            <m:r>
              <w:rPr>
                <w:rFonts w:ascii="Cambria Math" w:hAnsi="Cambria Math"/>
              </w:rPr>
              <m:t>2M</m:t>
            </m:r>
          </m:den>
        </m:f>
      </m:oMath>
      <w:r w:rsidR="00A72CC3">
        <w:rPr>
          <w:rFonts w:eastAsiaTheme="minorEastAsia"/>
        </w:rPr>
        <w:t xml:space="preserve"> (kde fs značí vzorkovací frekvenci a M decimační faktor), aby bylo zamezeno aliasingu</w:t>
      </w:r>
      <w:r w:rsidR="00A214C9">
        <w:rPr>
          <w:rFonts w:eastAsiaTheme="minorEastAsia"/>
        </w:rPr>
        <w:t>, vyšší</w:t>
      </w:r>
      <w:r w:rsidR="003C4DB2">
        <w:rPr>
          <w:rFonts w:eastAsiaTheme="minorEastAsia"/>
        </w:rPr>
        <w:t xml:space="preserve"> frekvence, které by mohly být aliasingem zkresleny</w:t>
      </w:r>
      <w:r w:rsidR="00A214C9">
        <w:rPr>
          <w:rFonts w:eastAsiaTheme="minorEastAsia"/>
        </w:rPr>
        <w:t>,</w:t>
      </w:r>
      <w:r w:rsidR="003C4DB2">
        <w:rPr>
          <w:rFonts w:eastAsiaTheme="minorEastAsia"/>
        </w:rPr>
        <w:t xml:space="preserve"> budou odfiltrovány 0,5 Hz dolní propustí.</w:t>
      </w:r>
      <w:r w:rsidR="00A214C9">
        <w:rPr>
          <w:rFonts w:eastAsiaTheme="minorEastAsia"/>
        </w:rPr>
        <w:t xml:space="preserve"> </w:t>
      </w:r>
      <w:commentRangeEnd w:id="174"/>
      <w:r w:rsidR="00A22D84">
        <w:rPr>
          <w:rStyle w:val="Odkaznakoment"/>
        </w:rPr>
        <w:commentReference w:id="174"/>
      </w:r>
      <w:r w:rsidR="00A214C9">
        <w:rPr>
          <w:rFonts w:eastAsiaTheme="minorEastAsia"/>
        </w:rPr>
        <w:t xml:space="preserve">Pro návrh tohoto filtru jsem použil </w:t>
      </w:r>
      <w:r w:rsidR="00A214C9">
        <w:t>funkce fir1, s přechodovým pásmem 0,35 až 0,65 Hz, potlačením 0 dB v propustné části a -40 dB v nepropustné části. Výsledný filtr má nyní délku pouhých 154 koeficientů a filtrace stejných dat funkcí filtfilt se oproti původnímu přístupu zrychlila cca 75 krát (může se mírně různit v závislosti na vytížení počítače).</w:t>
      </w:r>
      <w:r w:rsidR="00202D0A">
        <w:t xml:space="preserve"> Aplikací filtrace získám odhad driftu, který lineárně interpoluji na původní frekvenci a odečtu od původních dat.</w:t>
      </w:r>
    </w:p>
    <w:p w14:paraId="663F4E36" w14:textId="77777777" w:rsidR="00A53DD3" w:rsidRDefault="00A53DD3" w:rsidP="008C0FC2">
      <w:r>
        <w:t>Celý proces jsem naimplementoval do Matlab funkce deleteDrift.m, vstupem funkce je matice s naměřenými EEG</w:t>
      </w:r>
      <w:r w:rsidR="00D802A9">
        <w:t xml:space="preserve"> daty a vzorkovací frekvence, výstupem jsou EEG data s odstraněným driftem.</w:t>
      </w:r>
    </w:p>
    <w:p w14:paraId="25A857A5" w14:textId="77777777" w:rsidR="00202D0A" w:rsidRDefault="0064686B" w:rsidP="0064686B">
      <w:pPr>
        <w:pStyle w:val="Citt"/>
        <w:jc w:val="left"/>
      </w:pPr>
      <w:r>
        <w:rPr>
          <w:noProof/>
          <w:lang w:val="en-US"/>
        </w:rPr>
        <w:drawing>
          <wp:inline distT="0" distB="0" distL="0" distR="0" wp14:anchorId="4CF35C6A" wp14:editId="2F2D2EDE">
            <wp:extent cx="4320000" cy="2331389"/>
            <wp:effectExtent l="0" t="0" r="4445"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req charakteristika.emf"/>
                    <pic:cNvPicPr/>
                  </pic:nvPicPr>
                  <pic:blipFill>
                    <a:blip r:embed="rId15">
                      <a:extLst>
                        <a:ext uri="{28A0092B-C50C-407E-A947-70E740481C1C}">
                          <a14:useLocalDpi xmlns:a14="http://schemas.microsoft.com/office/drawing/2010/main" val="0"/>
                        </a:ext>
                      </a:extLst>
                    </a:blip>
                    <a:stretch>
                      <a:fillRect/>
                    </a:stretch>
                  </pic:blipFill>
                  <pic:spPr>
                    <a:xfrm>
                      <a:off x="0" y="0"/>
                      <a:ext cx="4320000" cy="2331389"/>
                    </a:xfrm>
                    <a:prstGeom prst="rect">
                      <a:avLst/>
                    </a:prstGeom>
                  </pic:spPr>
                </pic:pic>
              </a:graphicData>
            </a:graphic>
          </wp:inline>
        </w:drawing>
      </w:r>
      <w:r w:rsidR="00202D0A" w:rsidRPr="00202D0A">
        <w:t xml:space="preserve"> </w:t>
      </w:r>
    </w:p>
    <w:p w14:paraId="4637093E" w14:textId="77777777" w:rsidR="00202D0A" w:rsidRPr="00614BE8" w:rsidRDefault="00202D0A" w:rsidP="00202D0A">
      <w:pPr>
        <w:pStyle w:val="Citt"/>
      </w:pPr>
      <w:r>
        <w:t xml:space="preserve">Frekvenční </w:t>
      </w:r>
      <w:r w:rsidR="0064686B">
        <w:t>charakteristika dolní propusti o mezní frekvenci 0,5 Hz</w:t>
      </w:r>
      <w:r w:rsidR="00D802A9">
        <w:t xml:space="preserve"> navržená funkcí fir1</w:t>
      </w:r>
    </w:p>
    <w:p w14:paraId="486A611F" w14:textId="77777777" w:rsidR="0064686B" w:rsidRDefault="00202D0A" w:rsidP="0064686B">
      <w:pPr>
        <w:pStyle w:val="Citt"/>
        <w:jc w:val="left"/>
      </w:pPr>
      <w:r>
        <w:rPr>
          <w:noProof/>
          <w:lang w:val="en-US"/>
        </w:rPr>
        <w:lastRenderedPageBreak/>
        <w:drawing>
          <wp:inline distT="0" distB="0" distL="0" distR="0" wp14:anchorId="736BC4C0" wp14:editId="0867EC3F">
            <wp:extent cx="4320000" cy="5278326"/>
            <wp:effectExtent l="0" t="0" r="4445"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roces odstranění.emf"/>
                    <pic:cNvPicPr/>
                  </pic:nvPicPr>
                  <pic:blipFill>
                    <a:blip r:embed="rId16">
                      <a:extLst>
                        <a:ext uri="{28A0092B-C50C-407E-A947-70E740481C1C}">
                          <a14:useLocalDpi xmlns:a14="http://schemas.microsoft.com/office/drawing/2010/main" val="0"/>
                        </a:ext>
                      </a:extLst>
                    </a:blip>
                    <a:stretch>
                      <a:fillRect/>
                    </a:stretch>
                  </pic:blipFill>
                  <pic:spPr>
                    <a:xfrm>
                      <a:off x="0" y="0"/>
                      <a:ext cx="4320000" cy="5278326"/>
                    </a:xfrm>
                    <a:prstGeom prst="rect">
                      <a:avLst/>
                    </a:prstGeom>
                  </pic:spPr>
                </pic:pic>
              </a:graphicData>
            </a:graphic>
          </wp:inline>
        </w:drawing>
      </w:r>
      <w:r w:rsidR="0064686B" w:rsidRPr="0064686B">
        <w:t xml:space="preserve"> </w:t>
      </w:r>
    </w:p>
    <w:p w14:paraId="341CB4AF" w14:textId="77777777" w:rsidR="0064686B" w:rsidRDefault="0064686B" w:rsidP="00133AC3">
      <w:pPr>
        <w:pStyle w:val="Citt"/>
      </w:pPr>
      <w:r>
        <w:t>Proces odstranění izolinie z dat</w:t>
      </w:r>
    </w:p>
    <w:p w14:paraId="4C4C6FEC" w14:textId="77777777" w:rsidR="00DA7ED1" w:rsidRDefault="00DA7ED1" w:rsidP="00DA7ED1">
      <w:pPr>
        <w:pStyle w:val="Nadpis3"/>
        <w:ind w:left="1416"/>
      </w:pPr>
      <w:r>
        <w:t>Oprava zesilovačů</w:t>
      </w:r>
    </w:p>
    <w:p w14:paraId="2B6E7C1D" w14:textId="77777777" w:rsidR="00967C3B" w:rsidRDefault="00967C3B" w:rsidP="00967C3B">
      <w:r>
        <w:t xml:space="preserve">Data naměřená v nemocnici Motol jsou měřena pomocí sytému firmy ANT Neuro, dnes již nedostupným modelem Asa lab. Tento systém je sice 256 kanálový, ale je složen ze dvou zesilovačů, přičemž každému z nich náleží 128 elektrod. Oba zesilovače měří v referenčním zapojení s průměrnou referencí. U některých pacientů </w:t>
      </w:r>
      <w:r w:rsidR="00512DA6">
        <w:t xml:space="preserve">se </w:t>
      </w:r>
      <w:r>
        <w:t>stalo, ž</w:t>
      </w:r>
      <w:r w:rsidR="00512DA6">
        <w:t xml:space="preserve">e se </w:t>
      </w:r>
      <w:r>
        <w:t>jednotlivé reference výrazně lišil</w:t>
      </w:r>
      <w:r w:rsidR="00512DA6">
        <w:t>y</w:t>
      </w:r>
      <w:r>
        <w:t xml:space="preserve"> a </w:t>
      </w:r>
      <w:r w:rsidR="00512DA6">
        <w:t>hodnoty na elektrodách jednoho zesilovače několikanásobně převyšovaly hodnoty zesilovače druhého. V takovém případě pak inverzní úloha dává nesmyslné výsledky, protože aktivita se nutně objeví pod pozicemi elektrod s vysokými hodnotami.</w:t>
      </w:r>
    </w:p>
    <w:p w14:paraId="489C3409" w14:textId="77777777" w:rsidR="002962B3" w:rsidRDefault="002962B3" w:rsidP="002962B3">
      <w:pPr>
        <w:jc w:val="center"/>
      </w:pPr>
      <w:r w:rsidRPr="002962B3">
        <w:rPr>
          <w:noProof/>
          <w:lang w:val="en-US"/>
        </w:rPr>
        <w:lastRenderedPageBreak/>
        <w:drawing>
          <wp:inline distT="0" distB="0" distL="0" distR="0" wp14:anchorId="15DECEFB" wp14:editId="1FB73F77">
            <wp:extent cx="2305050" cy="2196000"/>
            <wp:effectExtent l="0" t="0" r="0" b="0"/>
            <wp:docPr id="8" name="Obrázek 7"/>
            <wp:cNvGraphicFramePr/>
            <a:graphic xmlns:a="http://schemas.openxmlformats.org/drawingml/2006/main">
              <a:graphicData uri="http://schemas.openxmlformats.org/drawingml/2006/picture">
                <pic:pic xmlns:pic="http://schemas.openxmlformats.org/drawingml/2006/picture">
                  <pic:nvPicPr>
                    <pic:cNvPr id="8" name="Obrázek 7"/>
                    <pic:cNvPicPr/>
                  </pic:nvPicPr>
                  <pic:blipFill>
                    <a:blip r:embed="rId17">
                      <a:clrChange>
                        <a:clrFrom>
                          <a:srgbClr val="F0F0F0"/>
                        </a:clrFrom>
                        <a:clrTo>
                          <a:srgbClr val="F0F0F0">
                            <a:alpha val="0"/>
                          </a:srgbClr>
                        </a:clrTo>
                      </a:clrChange>
                    </a:blip>
                    <a:stretch>
                      <a:fillRect/>
                    </a:stretch>
                  </pic:blipFill>
                  <pic:spPr>
                    <a:xfrm>
                      <a:off x="0" y="0"/>
                      <a:ext cx="2305050" cy="2196000"/>
                    </a:xfrm>
                    <a:prstGeom prst="rect">
                      <a:avLst/>
                    </a:prstGeom>
                  </pic:spPr>
                </pic:pic>
              </a:graphicData>
            </a:graphic>
          </wp:inline>
        </w:drawing>
      </w:r>
      <w:r w:rsidRPr="002962B3">
        <w:rPr>
          <w:noProof/>
          <w:lang w:val="en-US"/>
        </w:rPr>
        <w:drawing>
          <wp:inline distT="0" distB="0" distL="0" distR="0" wp14:anchorId="540A6842" wp14:editId="2E4E9660">
            <wp:extent cx="2879725" cy="2196000"/>
            <wp:effectExtent l="0" t="0" r="0" b="0"/>
            <wp:docPr id="5" name="Obrázek 5"/>
            <wp:cNvGraphicFramePr/>
            <a:graphic xmlns:a="http://schemas.openxmlformats.org/drawingml/2006/main">
              <a:graphicData uri="http://schemas.openxmlformats.org/drawingml/2006/picture">
                <pic:pic xmlns:pic="http://schemas.openxmlformats.org/drawingml/2006/picture">
                  <pic:nvPicPr>
                    <pic:cNvPr id="6" name="Obrázek 5"/>
                    <pic:cNvPicPr/>
                  </pic:nvPicPr>
                  <pic:blipFill>
                    <a:blip r:embed="rId18">
                      <a:clrChange>
                        <a:clrFrom>
                          <a:srgbClr val="F0F0F0"/>
                        </a:clrFrom>
                        <a:clrTo>
                          <a:srgbClr val="F0F0F0">
                            <a:alpha val="0"/>
                          </a:srgbClr>
                        </a:clrTo>
                      </a:clrChange>
                    </a:blip>
                    <a:stretch>
                      <a:fillRect/>
                    </a:stretch>
                  </pic:blipFill>
                  <pic:spPr>
                    <a:xfrm>
                      <a:off x="0" y="0"/>
                      <a:ext cx="2879725" cy="2196000"/>
                    </a:xfrm>
                    <a:prstGeom prst="rect">
                      <a:avLst/>
                    </a:prstGeom>
                  </pic:spPr>
                </pic:pic>
              </a:graphicData>
            </a:graphic>
          </wp:inline>
        </w:drawing>
      </w:r>
    </w:p>
    <w:p w14:paraId="2B850C65" w14:textId="77777777" w:rsidR="002962B3" w:rsidRDefault="003A2B0A" w:rsidP="003A2B0A">
      <w:pPr>
        <w:pStyle w:val="Citt"/>
      </w:pPr>
      <w:r>
        <w:t>Vlevo potenciálová mapa skalpu pacienta, vpravo elektrody na skalpu pacienta, červená a modrá barva odlišuje, kterému zesilovači elektroda přísluší. Je vidět, že pod modrými elektrodami se vyskytují potenciály s nízkým potenciálem.</w:t>
      </w:r>
    </w:p>
    <w:p w14:paraId="2A395157" w14:textId="77777777" w:rsidR="009A02CE" w:rsidRDefault="009A02CE" w:rsidP="00967C3B">
      <w:r>
        <w:t>Tento problém jsme vyřešili přereferencováním signálů obou zesilovačů. V praxi to znamená, že z každého časového vzorku elektrod jednoho zesilovače je vypočtena průměrná hodnota, která je následně odečtena od těchto elektrod. S</w:t>
      </w:r>
      <w:r w:rsidR="00A603EE">
        <w:t xml:space="preserve">tejný postup je aplikován </w:t>
      </w:r>
      <w:r>
        <w:t>pro signály elektrod druhého zesilovače,</w:t>
      </w:r>
      <w:r w:rsidR="00A603EE">
        <w:t xml:space="preserve"> postup se opakuje pro všechny časové vzorky signálu.</w:t>
      </w:r>
    </w:p>
    <w:p w14:paraId="73F2377E" w14:textId="77777777" w:rsidR="00DA7ED1" w:rsidRDefault="003862E3" w:rsidP="00133AC3">
      <w:r>
        <w:t xml:space="preserve">Tento proces je naimplementován ve funkci </w:t>
      </w:r>
      <w:r w:rsidRPr="003862E3">
        <w:t>amplifierCorrection.m</w:t>
      </w:r>
      <w:r>
        <w:t>, jejíž vstupem je matice dat a dva vektory, ve kterých se nacházejí indexy elektrod jednotlivých zesilovačů, z těch je následně vypočítána nová reference.</w:t>
      </w:r>
    </w:p>
    <w:p w14:paraId="2E47C227" w14:textId="77777777" w:rsidR="001E30B9" w:rsidRDefault="001E30B9" w:rsidP="001E30B9">
      <w:pPr>
        <w:pStyle w:val="Nadpis2"/>
        <w:ind w:firstLine="708"/>
      </w:pPr>
      <w:r>
        <w:t>Další naimplementované funkce</w:t>
      </w:r>
    </w:p>
    <w:p w14:paraId="11F022DE" w14:textId="77777777" w:rsidR="001E30B9" w:rsidRPr="001E30B9" w:rsidRDefault="001E30B9" w:rsidP="001E30B9">
      <w:r>
        <w:t xml:space="preserve">Kromě funkcí předzpracování jsem naimplementoval další funkce, které by se v budoucnost i mohli hodit obsluze </w:t>
      </w:r>
      <w:r w:rsidR="003A2B0A">
        <w:t>inverzní úlohy.</w:t>
      </w:r>
    </w:p>
    <w:p w14:paraId="44766A2D" w14:textId="77777777" w:rsidR="00DA7ED1" w:rsidRDefault="00DA7ED1" w:rsidP="00600995">
      <w:pPr>
        <w:pStyle w:val="Nadpis3"/>
        <w:ind w:left="1416"/>
      </w:pPr>
      <w:r>
        <w:t>Vykreslení pozic elektrod</w:t>
      </w:r>
    </w:p>
    <w:p w14:paraId="0DD41DC9" w14:textId="77777777" w:rsidR="003A2B0A" w:rsidRDefault="003A2B0A" w:rsidP="003A2B0A">
      <w:r>
        <w:t xml:space="preserve">Vytvořil jsem funkci plotHead.m, </w:t>
      </w:r>
      <w:r w:rsidR="00133AC3">
        <w:t>jejímž</w:t>
      </w:r>
      <w:r>
        <w:t xml:space="preserve"> vstupem jsou dva argumenty, cesta k elc souboru obsahující </w:t>
      </w:r>
      <w:r w:rsidR="00C953A4">
        <w:t>pozice elektrod a headshape bodů a cestu k elc souboru obsahujícímu fiducials. Funkce vykreslí trojrozměrný otočný graf.</w:t>
      </w:r>
    </w:p>
    <w:p w14:paraId="1D876EE7" w14:textId="77777777" w:rsidR="00C953A4" w:rsidRDefault="00C953A4" w:rsidP="00C953A4">
      <w:pPr>
        <w:jc w:val="center"/>
      </w:pPr>
      <w:r>
        <w:rPr>
          <w:noProof/>
          <w:lang w:val="en-US"/>
        </w:rPr>
        <w:drawing>
          <wp:inline distT="0" distB="0" distL="0" distR="0" wp14:anchorId="17EBB805" wp14:editId="48FF54CF">
            <wp:extent cx="2880000" cy="2154418"/>
            <wp:effectExtent l="0" t="0" r="0" b="0"/>
            <wp:docPr id="12" name="Obráze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y osa.emf"/>
                    <pic:cNvPicPr/>
                  </pic:nvPicPr>
                  <pic:blipFill>
                    <a:blip r:embed="rId19">
                      <a:extLst>
                        <a:ext uri="{28A0092B-C50C-407E-A947-70E740481C1C}">
                          <a14:useLocalDpi xmlns:a14="http://schemas.microsoft.com/office/drawing/2010/main" val="0"/>
                        </a:ext>
                      </a:extLst>
                    </a:blip>
                    <a:stretch>
                      <a:fillRect/>
                    </a:stretch>
                  </pic:blipFill>
                  <pic:spPr>
                    <a:xfrm>
                      <a:off x="0" y="0"/>
                      <a:ext cx="2880000" cy="2154418"/>
                    </a:xfrm>
                    <a:prstGeom prst="rect">
                      <a:avLst/>
                    </a:prstGeom>
                  </pic:spPr>
                </pic:pic>
              </a:graphicData>
            </a:graphic>
          </wp:inline>
        </w:drawing>
      </w:r>
      <w:r>
        <w:rPr>
          <w:noProof/>
          <w:lang w:val="en-US"/>
        </w:rPr>
        <w:drawing>
          <wp:inline distT="0" distB="0" distL="0" distR="0" wp14:anchorId="06655D7F" wp14:editId="79C091DF">
            <wp:extent cx="2880000" cy="2154416"/>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z osa.emf"/>
                    <pic:cNvPicPr/>
                  </pic:nvPicPr>
                  <pic:blipFill>
                    <a:blip r:embed="rId20">
                      <a:extLst>
                        <a:ext uri="{28A0092B-C50C-407E-A947-70E740481C1C}">
                          <a14:useLocalDpi xmlns:a14="http://schemas.microsoft.com/office/drawing/2010/main" val="0"/>
                        </a:ext>
                      </a:extLst>
                    </a:blip>
                    <a:stretch>
                      <a:fillRect/>
                    </a:stretch>
                  </pic:blipFill>
                  <pic:spPr>
                    <a:xfrm>
                      <a:off x="0" y="0"/>
                      <a:ext cx="2880000" cy="2154416"/>
                    </a:xfrm>
                    <a:prstGeom prst="rect">
                      <a:avLst/>
                    </a:prstGeom>
                  </pic:spPr>
                </pic:pic>
              </a:graphicData>
            </a:graphic>
          </wp:inline>
        </w:drawing>
      </w:r>
      <w:r w:rsidRPr="00C953A4">
        <w:t xml:space="preserve"> </w:t>
      </w:r>
    </w:p>
    <w:p w14:paraId="6FB66750" w14:textId="77777777" w:rsidR="00C953A4" w:rsidRDefault="00C953A4" w:rsidP="00C953A4">
      <w:pPr>
        <w:pStyle w:val="Citt"/>
      </w:pPr>
      <w:r>
        <w:t>Dvě různá natočení výstupního grafu funkce plotHead</w:t>
      </w:r>
    </w:p>
    <w:p w14:paraId="43A64845" w14:textId="77777777" w:rsidR="00C953A4" w:rsidRPr="003A2B0A" w:rsidRDefault="00C953A4" w:rsidP="003A2B0A"/>
    <w:p w14:paraId="5D2F6198" w14:textId="77777777" w:rsidR="00DA7ED1" w:rsidRDefault="00DA7ED1" w:rsidP="00600995">
      <w:pPr>
        <w:pStyle w:val="Nadpis3"/>
        <w:ind w:left="1416"/>
      </w:pPr>
      <w:r>
        <w:lastRenderedPageBreak/>
        <w:t>Spektrum signálu</w:t>
      </w:r>
    </w:p>
    <w:p w14:paraId="7DBFFEF3" w14:textId="77777777" w:rsidR="00C34CAD" w:rsidRPr="00C34CAD" w:rsidRDefault="00C34CAD" w:rsidP="00C34CAD">
      <w:r>
        <w:t>Další užitečnou funkcí je vykreslení jednostranného spektra signálu, funkce se jmenuje signalSpectrum.m, jejím vstupem je cesta k souboru obsahující EEG data, vektor s indexy elektrod, jejichž spektrum chceme vykreslit a vzorkovací frekvence.</w:t>
      </w:r>
    </w:p>
    <w:p w14:paraId="49A49E59" w14:textId="77777777" w:rsidR="00DA7ED1" w:rsidRDefault="00600995" w:rsidP="00600995">
      <w:pPr>
        <w:pStyle w:val="Nadpis2"/>
        <w:ind w:left="708"/>
      </w:pPr>
      <w:r>
        <w:t>Inverzní úloha</w:t>
      </w:r>
    </w:p>
    <w:p w14:paraId="4B5B8FBA" w14:textId="77777777" w:rsidR="006C49DA" w:rsidRPr="006C49DA" w:rsidRDefault="006C49DA" w:rsidP="006C49DA">
      <w:r>
        <w:t xml:space="preserve">I když pro samotný výpočet inverzní úlohy využívám </w:t>
      </w:r>
      <w:r w:rsidR="00BA16E8">
        <w:t>SPM12</w:t>
      </w:r>
      <w:r>
        <w:t xml:space="preserve"> toolbox, stále je potřeba vytvořit potřebné soubory, které budou definovat parametry inverze. Tyto soubory jsou vytvářeny pomocí informací obsažených v datech naměřených na pacientovi a jejich tvorbu zajišťuje volání jediné funkce.</w:t>
      </w:r>
    </w:p>
    <w:p w14:paraId="12A5B2C8" w14:textId="77777777" w:rsidR="00600995" w:rsidRDefault="00600995" w:rsidP="009403B6">
      <w:pPr>
        <w:pStyle w:val="Nadpis3"/>
        <w:ind w:left="1416"/>
      </w:pPr>
      <w:r>
        <w:t>Potřebné soubory pro výpočet inverzní úlohy</w:t>
      </w:r>
    </w:p>
    <w:p w14:paraId="79C85ED2" w14:textId="77777777" w:rsidR="006C49DA" w:rsidRDefault="00152C2F" w:rsidP="006C49DA">
      <w:r>
        <w:t xml:space="preserve">Prvním z potřebných souborů pro výpočet inverzní úlohy jsou naměřená EEG data. </w:t>
      </w:r>
      <w:r w:rsidR="00124EC1">
        <w:t xml:space="preserve">Naměřená data mi jsou předávána v několika </w:t>
      </w:r>
      <w:r w:rsidR="000A6376">
        <w:t>souborech</w:t>
      </w:r>
      <w:r w:rsidR="00FC66BA">
        <w:t xml:space="preserve"> Matlab formátu s koncovkou .mat</w:t>
      </w:r>
      <w:r w:rsidR="000A6376">
        <w:t>, rozdělená jsou lépe spravovatelná a umožňují zpracování jen</w:t>
      </w:r>
      <w:r w:rsidR="00FC66BA">
        <w:t xml:space="preserve"> souborů s událostmi</w:t>
      </w:r>
      <w:r w:rsidR="000A6376">
        <w:t xml:space="preserve">, které nás aktuálně zajímají. </w:t>
      </w:r>
      <w:r>
        <w:t>K</w:t>
      </w:r>
      <w:r w:rsidR="00124EC1">
        <w:t>aždý soubor obsahuje 5 minut EEG záznamu všech elektrod, vzorkovací frekvenci, kterou byla data naměřena, hlavičku popisující data a vektor obsahující časy jednotlivých vzorků EEG dat. Hlavička dat je uložena v proměnné header a obsahuje následující položky:</w:t>
      </w:r>
    </w:p>
    <w:tbl>
      <w:tblPr>
        <w:tblStyle w:val="Mkatabulky"/>
        <w:tblW w:w="0" w:type="auto"/>
        <w:tblLook w:val="04A0" w:firstRow="1" w:lastRow="0" w:firstColumn="1" w:lastColumn="0" w:noHBand="0" w:noVBand="1"/>
      </w:tblPr>
      <w:tblGrid>
        <w:gridCol w:w="2075"/>
        <w:gridCol w:w="6967"/>
      </w:tblGrid>
      <w:tr w:rsidR="00124EC1" w14:paraId="4F019187" w14:textId="77777777" w:rsidTr="004655A1">
        <w:tc>
          <w:tcPr>
            <w:tcW w:w="1980" w:type="dxa"/>
            <w:tcBorders>
              <w:top w:val="single" w:sz="12" w:space="0" w:color="auto"/>
              <w:left w:val="single" w:sz="12" w:space="0" w:color="auto"/>
              <w:right w:val="single" w:sz="12" w:space="0" w:color="auto"/>
            </w:tcBorders>
          </w:tcPr>
          <w:p w14:paraId="16EA9906" w14:textId="77777777" w:rsidR="00124EC1" w:rsidRDefault="00124EC1" w:rsidP="006C49DA">
            <w:r>
              <w:t>header.label</w:t>
            </w:r>
          </w:p>
        </w:tc>
        <w:tc>
          <w:tcPr>
            <w:tcW w:w="7082" w:type="dxa"/>
            <w:tcBorders>
              <w:top w:val="single" w:sz="12" w:space="0" w:color="auto"/>
              <w:left w:val="single" w:sz="12" w:space="0" w:color="auto"/>
              <w:right w:val="single" w:sz="12" w:space="0" w:color="auto"/>
            </w:tcBorders>
          </w:tcPr>
          <w:p w14:paraId="40FD4309" w14:textId="77777777" w:rsidR="00124EC1" w:rsidRDefault="00152C2F" w:rsidP="006C49DA">
            <w:r>
              <w:t>Názvy jednotlivých elektrod</w:t>
            </w:r>
          </w:p>
        </w:tc>
      </w:tr>
      <w:tr w:rsidR="00124EC1" w14:paraId="00B1D23A" w14:textId="77777777" w:rsidTr="004655A1">
        <w:tc>
          <w:tcPr>
            <w:tcW w:w="1980" w:type="dxa"/>
            <w:tcBorders>
              <w:left w:val="single" w:sz="12" w:space="0" w:color="auto"/>
              <w:right w:val="single" w:sz="12" w:space="0" w:color="auto"/>
            </w:tcBorders>
          </w:tcPr>
          <w:p w14:paraId="0A38B90B" w14:textId="77777777" w:rsidR="00124EC1" w:rsidRDefault="00124EC1" w:rsidP="00124EC1">
            <w:r>
              <w:t>header.rate</w:t>
            </w:r>
          </w:p>
        </w:tc>
        <w:tc>
          <w:tcPr>
            <w:tcW w:w="7082" w:type="dxa"/>
            <w:tcBorders>
              <w:left w:val="single" w:sz="12" w:space="0" w:color="auto"/>
              <w:right w:val="single" w:sz="12" w:space="0" w:color="auto"/>
            </w:tcBorders>
          </w:tcPr>
          <w:p w14:paraId="3D1F9C09" w14:textId="77777777" w:rsidR="00124EC1" w:rsidRDefault="00152C2F" w:rsidP="006C49DA">
            <w:r>
              <w:t>Vzorkovací frekvence</w:t>
            </w:r>
          </w:p>
        </w:tc>
      </w:tr>
      <w:tr w:rsidR="00124EC1" w14:paraId="4CC29FBC" w14:textId="77777777" w:rsidTr="004655A1">
        <w:tc>
          <w:tcPr>
            <w:tcW w:w="1980" w:type="dxa"/>
            <w:tcBorders>
              <w:left w:val="single" w:sz="12" w:space="0" w:color="auto"/>
              <w:right w:val="single" w:sz="12" w:space="0" w:color="auto"/>
            </w:tcBorders>
          </w:tcPr>
          <w:p w14:paraId="40DA9D17" w14:textId="77777777" w:rsidR="00124EC1" w:rsidRDefault="00124EC1" w:rsidP="00124EC1">
            <w:r>
              <w:t>header.npnt</w:t>
            </w:r>
          </w:p>
        </w:tc>
        <w:tc>
          <w:tcPr>
            <w:tcW w:w="7082" w:type="dxa"/>
            <w:tcBorders>
              <w:left w:val="single" w:sz="12" w:space="0" w:color="auto"/>
              <w:right w:val="single" w:sz="12" w:space="0" w:color="auto"/>
            </w:tcBorders>
          </w:tcPr>
          <w:p w14:paraId="1DC940AB" w14:textId="77777777" w:rsidR="00124EC1" w:rsidRDefault="00152C2F" w:rsidP="006C49DA">
            <w:r>
              <w:t>Počet vzorků v datovém souboru</w:t>
            </w:r>
          </w:p>
        </w:tc>
      </w:tr>
      <w:tr w:rsidR="00124EC1" w14:paraId="42AF6670" w14:textId="77777777" w:rsidTr="004655A1">
        <w:tc>
          <w:tcPr>
            <w:tcW w:w="1980" w:type="dxa"/>
            <w:tcBorders>
              <w:left w:val="single" w:sz="12" w:space="0" w:color="auto"/>
              <w:right w:val="single" w:sz="12" w:space="0" w:color="auto"/>
            </w:tcBorders>
          </w:tcPr>
          <w:p w14:paraId="6176D14D" w14:textId="77777777" w:rsidR="00124EC1" w:rsidRDefault="00124EC1" w:rsidP="00124EC1">
            <w:r>
              <w:t>header.nchan</w:t>
            </w:r>
          </w:p>
        </w:tc>
        <w:tc>
          <w:tcPr>
            <w:tcW w:w="7082" w:type="dxa"/>
            <w:tcBorders>
              <w:left w:val="single" w:sz="12" w:space="0" w:color="auto"/>
              <w:right w:val="single" w:sz="12" w:space="0" w:color="auto"/>
            </w:tcBorders>
          </w:tcPr>
          <w:p w14:paraId="2648674B" w14:textId="77777777" w:rsidR="00124EC1" w:rsidRDefault="00152C2F" w:rsidP="006C49DA">
            <w:r>
              <w:t>Počet kanálů datového souboru</w:t>
            </w:r>
          </w:p>
        </w:tc>
      </w:tr>
      <w:tr w:rsidR="00124EC1" w14:paraId="405E5B36" w14:textId="77777777" w:rsidTr="004655A1">
        <w:tc>
          <w:tcPr>
            <w:tcW w:w="1980" w:type="dxa"/>
            <w:tcBorders>
              <w:left w:val="single" w:sz="12" w:space="0" w:color="auto"/>
              <w:right w:val="single" w:sz="12" w:space="0" w:color="auto"/>
            </w:tcBorders>
          </w:tcPr>
          <w:p w14:paraId="5DF9A762" w14:textId="77777777" w:rsidR="00124EC1" w:rsidRDefault="00124EC1" w:rsidP="00124EC1">
            <w:r>
              <w:t>header.time</w:t>
            </w:r>
          </w:p>
        </w:tc>
        <w:tc>
          <w:tcPr>
            <w:tcW w:w="7082" w:type="dxa"/>
            <w:tcBorders>
              <w:left w:val="single" w:sz="12" w:space="0" w:color="auto"/>
              <w:right w:val="single" w:sz="12" w:space="0" w:color="auto"/>
            </w:tcBorders>
          </w:tcPr>
          <w:p w14:paraId="4D974C7E" w14:textId="77777777" w:rsidR="00124EC1" w:rsidRDefault="00152C2F" w:rsidP="006C49DA">
            <w:r>
              <w:t>Vektor časů jednotlivých vzorků EEG dat</w:t>
            </w:r>
          </w:p>
        </w:tc>
      </w:tr>
      <w:tr w:rsidR="00124EC1" w14:paraId="7D2DA379" w14:textId="77777777" w:rsidTr="004655A1">
        <w:tc>
          <w:tcPr>
            <w:tcW w:w="1980" w:type="dxa"/>
            <w:tcBorders>
              <w:left w:val="single" w:sz="12" w:space="0" w:color="auto"/>
              <w:right w:val="single" w:sz="12" w:space="0" w:color="auto"/>
            </w:tcBorders>
          </w:tcPr>
          <w:p w14:paraId="7EDDED7F" w14:textId="77777777" w:rsidR="00124EC1" w:rsidRDefault="00124EC1" w:rsidP="00124EC1">
            <w:r>
              <w:t>header.triggers</w:t>
            </w:r>
          </w:p>
        </w:tc>
        <w:tc>
          <w:tcPr>
            <w:tcW w:w="7082" w:type="dxa"/>
            <w:tcBorders>
              <w:left w:val="single" w:sz="12" w:space="0" w:color="auto"/>
              <w:right w:val="single" w:sz="12" w:space="0" w:color="auto"/>
            </w:tcBorders>
          </w:tcPr>
          <w:p w14:paraId="22ED1AE6" w14:textId="77777777" w:rsidR="00124EC1" w:rsidRDefault="00152C2F" w:rsidP="004E3C8B">
            <w:r>
              <w:t>Struktura popisující události v datech, převážně používaná při měření evokovaných potenciálů</w:t>
            </w:r>
          </w:p>
        </w:tc>
      </w:tr>
      <w:tr w:rsidR="00124EC1" w14:paraId="53FA7E32" w14:textId="77777777" w:rsidTr="004655A1">
        <w:tc>
          <w:tcPr>
            <w:tcW w:w="1980" w:type="dxa"/>
            <w:tcBorders>
              <w:left w:val="single" w:sz="12" w:space="0" w:color="auto"/>
              <w:right w:val="single" w:sz="12" w:space="0" w:color="auto"/>
            </w:tcBorders>
          </w:tcPr>
          <w:p w14:paraId="5AE54274" w14:textId="77777777" w:rsidR="00124EC1" w:rsidRDefault="00124EC1" w:rsidP="00124EC1">
            <w:r>
              <w:t>header.startdate</w:t>
            </w:r>
          </w:p>
        </w:tc>
        <w:tc>
          <w:tcPr>
            <w:tcW w:w="7082" w:type="dxa"/>
            <w:tcBorders>
              <w:left w:val="single" w:sz="12" w:space="0" w:color="auto"/>
              <w:right w:val="single" w:sz="12" w:space="0" w:color="auto"/>
            </w:tcBorders>
          </w:tcPr>
          <w:p w14:paraId="283352C1" w14:textId="77777777" w:rsidR="00124EC1" w:rsidRDefault="00152C2F" w:rsidP="006C49DA">
            <w:r>
              <w:t>Datum a čas počátku měření EEG</w:t>
            </w:r>
          </w:p>
        </w:tc>
      </w:tr>
      <w:tr w:rsidR="00124EC1" w14:paraId="42FE6B4F" w14:textId="77777777" w:rsidTr="004655A1">
        <w:tc>
          <w:tcPr>
            <w:tcW w:w="1980" w:type="dxa"/>
            <w:tcBorders>
              <w:left w:val="single" w:sz="12" w:space="0" w:color="auto"/>
              <w:bottom w:val="single" w:sz="12" w:space="0" w:color="auto"/>
              <w:right w:val="single" w:sz="12" w:space="0" w:color="auto"/>
            </w:tcBorders>
          </w:tcPr>
          <w:p w14:paraId="4BC813F6" w14:textId="77777777" w:rsidR="00124EC1" w:rsidRDefault="00124EC1" w:rsidP="00124EC1">
            <w:r>
              <w:t>header.triggers_tabs</w:t>
            </w:r>
          </w:p>
        </w:tc>
        <w:tc>
          <w:tcPr>
            <w:tcW w:w="7082" w:type="dxa"/>
            <w:tcBorders>
              <w:left w:val="single" w:sz="12" w:space="0" w:color="auto"/>
              <w:bottom w:val="single" w:sz="12" w:space="0" w:color="auto"/>
              <w:right w:val="single" w:sz="12" w:space="0" w:color="auto"/>
            </w:tcBorders>
          </w:tcPr>
          <w:p w14:paraId="55B2AF5D" w14:textId="77777777" w:rsidR="00124EC1" w:rsidRDefault="00152C2F" w:rsidP="006C49DA">
            <w:r>
              <w:t xml:space="preserve">Časy jednotlivých událostí </w:t>
            </w:r>
          </w:p>
        </w:tc>
      </w:tr>
    </w:tbl>
    <w:p w14:paraId="35679E73" w14:textId="77777777" w:rsidR="00124EC1" w:rsidRDefault="000A6376" w:rsidP="000A6376">
      <w:pPr>
        <w:pStyle w:val="Citt"/>
      </w:pPr>
      <w:r>
        <w:t>Popis proměnných obsažených v hlavičce EEG dat</w:t>
      </w:r>
    </w:p>
    <w:p w14:paraId="63367911" w14:textId="77777777" w:rsidR="000A6376" w:rsidRDefault="000A6376" w:rsidP="006C49DA">
      <w:r>
        <w:t>K výpočtu inverzního problému dále potřebujeme znát pozice elektrod na skalpu pacienta a pozice bodů fiducials umožňující správnou koregistraci. Tyto informace jsou zakódovány v souborech s koncovkou .elc</w:t>
      </w:r>
      <w:r w:rsidR="00F07E94">
        <w:t xml:space="preserve"> </w:t>
      </w:r>
      <w:r>
        <w:t xml:space="preserve">a </w:t>
      </w:r>
      <w:r w:rsidR="00F07E94">
        <w:t xml:space="preserve">body </w:t>
      </w:r>
      <w:r>
        <w:t>z nic</w:t>
      </w:r>
      <w:r w:rsidR="004E3C8B">
        <w:t>h</w:t>
      </w:r>
      <w:r>
        <w:t xml:space="preserve"> </w:t>
      </w:r>
      <w:r w:rsidR="00F07E94">
        <w:t>jsou čteny pomocí funkcí elc_read a fiducials_read. Obě funkce mají jeden vstupní parametr, kterým je cesta k příslušnému souboru.</w:t>
      </w:r>
    </w:p>
    <w:p w14:paraId="3BCF7278" w14:textId="77777777" w:rsidR="00F07E94" w:rsidRDefault="00F07E94" w:rsidP="006C49DA">
      <w:r>
        <w:t xml:space="preserve">Posledním potřebným souborem je MRI snímek pacientovy hlavy v souboru formátu NIfTI. </w:t>
      </w:r>
    </w:p>
    <w:p w14:paraId="206731A6" w14:textId="77777777" w:rsidR="00F07E94" w:rsidRDefault="00F07E94" w:rsidP="006C49DA">
      <w:commentRangeStart w:id="175"/>
      <w:r>
        <w:t>N</w:t>
      </w:r>
      <w:r w:rsidR="004E3C8B">
        <w:t>I</w:t>
      </w:r>
      <w:r>
        <w:t xml:space="preserve">fTI (Neuroimaging Informatics Technology Initiative file format) </w:t>
      </w:r>
      <w:r w:rsidR="00105CFC">
        <w:t>je využívám mnoha softwary zabývajícími se metodami zobrazování, v současnosti je snaha jej nahradit novějšími formáty hlavně z důvodu, že NIfTI neobsahuje informace o orientaci snímku, čímž může dojít k záměně levé a pravé strany hlavy (uživatel není schopen určit, ze kterého směru se na řez dívá, zdali jde o pohled odspoda nahoru či obráceně). Některé softwary (jako například 3D Slicer) ponechávají pohled odspoda nahoru, kdy se pravá strana hlavy promítne na obrázku vlevo, jiné programy (příkladem je SPM)</w:t>
      </w:r>
      <w:r w:rsidR="007D2CCF">
        <w:t xml:space="preserve"> obraz zrcadlově otáčí.</w:t>
      </w:r>
      <w:commentRangeEnd w:id="175"/>
      <w:r w:rsidR="005051D8">
        <w:rPr>
          <w:rStyle w:val="Odkaznakoment"/>
        </w:rPr>
        <w:commentReference w:id="175"/>
      </w:r>
    </w:p>
    <w:p w14:paraId="31E86ECB" w14:textId="77777777" w:rsidR="00747485" w:rsidRPr="006C49DA" w:rsidRDefault="00747485" w:rsidP="006C49DA">
      <w:r>
        <w:t>MRI snímky jsem obvykle obdržel ve formátu Dicom (Digital Imaging and Communications in Medicine), které jsem převedl na snímky formátu NIfTI pomocí softwaru MRIcron</w:t>
      </w:r>
      <w:r w:rsidR="00DE41BD">
        <w:t>, který je připraven v balíku SPM Motol toolbox spolu s návodem k použití.</w:t>
      </w:r>
    </w:p>
    <w:p w14:paraId="3CEF3225" w14:textId="77777777" w:rsidR="00600995" w:rsidRDefault="00600995" w:rsidP="009403B6">
      <w:pPr>
        <w:pStyle w:val="Nadpis3"/>
        <w:ind w:left="1416"/>
      </w:pPr>
      <w:r>
        <w:lastRenderedPageBreak/>
        <w:t xml:space="preserve">Načtení </w:t>
      </w:r>
      <w:ins w:id="176" w:author="Radek Janča" w:date="2016-05-20T15:55:00Z">
        <w:r w:rsidR="00445E70">
          <w:t xml:space="preserve">EEG </w:t>
        </w:r>
      </w:ins>
      <w:r>
        <w:t>dat</w:t>
      </w:r>
    </w:p>
    <w:p w14:paraId="3F638B76" w14:textId="77777777" w:rsidR="00AD58A9" w:rsidRDefault="00AD58A9" w:rsidP="00AD58A9">
      <w:r>
        <w:t>I když je rozdělení EEG dat do více souborů výhodné, pro aplikaci předzpracování je nutné soubory opět spojit do jednoho velkého celku. Pro tento účel jsem vytvořil funkci loadEEGData.m, jejíž vstupem je cesta ke složce, ve které jsou vybrané soubory pro zpracování uloženy. Metoda postupně načte jednotlivé soubory, jejich data seřadí za sebe a vytvoří jednu společnou hlavičku popisující data jako celek. Výstup funkce je stejný, jako by byl načten jeden velký soubor s EEG daty.</w:t>
      </w:r>
    </w:p>
    <w:p w14:paraId="68E9F56C" w14:textId="77777777" w:rsidR="00BC3156" w:rsidRDefault="00BC3156" w:rsidP="00AD58A9">
      <w:del w:id="177" w:author="Radek Janča" w:date="2016-05-20T15:54:00Z">
        <w:r w:rsidDel="00445E70">
          <w:delText>Pro načtení pozic elektrod využívám funkce elc_read, kterou jsem dostal od vedoucího práce, vymazáním některých částí této funkce vznikla nová funkce fiducials_read, vhodná pro čtení fiducials bodů z elc souboru.</w:delText>
        </w:r>
      </w:del>
    </w:p>
    <w:p w14:paraId="72791BFA" w14:textId="77777777" w:rsidR="00600995" w:rsidRDefault="00600995" w:rsidP="009403B6">
      <w:pPr>
        <w:pStyle w:val="Nadpis3"/>
        <w:ind w:left="1416"/>
      </w:pPr>
      <w:r>
        <w:t xml:space="preserve">Výběr </w:t>
      </w:r>
      <w:r w:rsidR="00445527">
        <w:t>událostí v</w:t>
      </w:r>
      <w:r>
        <w:t xml:space="preserve"> dat</w:t>
      </w:r>
      <w:r w:rsidR="00445527">
        <w:t>ech</w:t>
      </w:r>
    </w:p>
    <w:p w14:paraId="2B334DAB" w14:textId="77777777" w:rsidR="00BC3156" w:rsidRDefault="00BC3156" w:rsidP="00BC3156">
      <w:r>
        <w:t xml:space="preserve">Funkce cutTrials, kterou jsem naimplementoval, umožňuje vybrat si ze všech událostí právě ty, které nás zajímají. Tuto funkci použiji, například pokud mám v aktuálně načteném souboru data ze somatozensorických evokovaných potenciálů levé i pravé </w:t>
      </w:r>
      <w:r w:rsidR="00BC5591">
        <w:t>ruky. Tato funkce umožní vybrat evokované po</w:t>
      </w:r>
      <w:r w:rsidR="00D21D12">
        <w:t>tenciály pouze jedné z končetin, jednoduchým vložením indexů první a poslední události do argumentu funkce.</w:t>
      </w:r>
    </w:p>
    <w:p w14:paraId="6A3758BC" w14:textId="77777777" w:rsidR="0098364D" w:rsidRPr="00BC3156" w:rsidRDefault="0098364D" w:rsidP="00BC3156">
      <w:r>
        <w:t>Funkce generateSPMTrialsStruct vzápětí vygeneruje strukturu popisující události v datech, tuto strukturu využijeme v následující funkci.</w:t>
      </w:r>
    </w:p>
    <w:p w14:paraId="6854064D" w14:textId="77777777" w:rsidR="009403B6" w:rsidRDefault="009403B6" w:rsidP="009403B6">
      <w:pPr>
        <w:pStyle w:val="Nadpis3"/>
        <w:ind w:left="708" w:firstLine="708"/>
      </w:pPr>
      <w:r>
        <w:t>Vytvoření souboru</w:t>
      </w:r>
      <w:r w:rsidR="00BA16E8">
        <w:t xml:space="preserve"> kompatibilního s SPM</w:t>
      </w:r>
    </w:p>
    <w:p w14:paraId="7A82A849" w14:textId="77777777" w:rsidR="00D33A1D" w:rsidRDefault="00C401AA" w:rsidP="00C401AA">
      <w:r>
        <w:t xml:space="preserve">Pro analýzu EEG signálu je potřeba nejprve převést data do formátu srozumitelného pro </w:t>
      </w:r>
      <w:r w:rsidR="00BA16E8">
        <w:t>SPM12</w:t>
      </w:r>
      <w:r>
        <w:t xml:space="preserve">. </w:t>
      </w:r>
      <w:r w:rsidR="00BA16E8">
        <w:t>SPM12</w:t>
      </w:r>
      <w:r>
        <w:t xml:space="preserve"> toolbox je schopen si automaticky převádět data z různých formátů, jako je biosemi nebo biosig, </w:t>
      </w:r>
      <w:r w:rsidR="00142D6A">
        <w:t>využívá k tomu</w:t>
      </w:r>
      <w:r>
        <w:t xml:space="preserve"> toolboxu fileIO</w:t>
      </w:r>
      <w:r w:rsidR="00142D6A">
        <w:t>, který</w:t>
      </w:r>
      <w:r>
        <w:t xml:space="preserve"> je schopen rozpoznat a převést data z většiny komerčních EEG zařízení. Data jsou automaticky převedena do dvou souborů *.dat a *.mat, kde .dat soubor je binární soubor obsahující EEG záznam a .mat soubor obsahuje hlavičku s popisem dat a odkazuje se na .dat soubor. Bohužel MAT soubory, ve kterých dostáváme data, nepatří mezi automaticky převeditelné soubory, proto jsem musel naimplementovat konvertor vlastní.</w:t>
      </w:r>
      <w:r w:rsidR="00D33A1D">
        <w:t xml:space="preserve"> </w:t>
      </w:r>
    </w:p>
    <w:p w14:paraId="017F0371" w14:textId="77777777" w:rsidR="00C401AA" w:rsidRDefault="00D33A1D" w:rsidP="00C401AA">
      <w:r>
        <w:t xml:space="preserve">Prvotně jsem data převáděl do formátu .gdf, tento formát je automaticky převoditelný pomocí </w:t>
      </w:r>
      <w:r w:rsidR="00BA16E8">
        <w:t>SPM12</w:t>
      </w:r>
      <w:r>
        <w:t xml:space="preserve"> funkce Convert. Od převodu do .gdf jsem ale upustil, protože hlavička souborů tohoto formátu neumožňuje nadefinovat některé potřebné struktury, jako je například struktura popisující události nastalé v datech, nebo struktura popisující pozice elektrod.</w:t>
      </w:r>
    </w:p>
    <w:p w14:paraId="00B3B08A" w14:textId="77777777" w:rsidR="00C401AA" w:rsidRDefault="00D33A1D" w:rsidP="00D33A1D">
      <w:r>
        <w:t xml:space="preserve">Další řešení jsem zvolil tvorbu vlastní funkce, která bude převádět data </w:t>
      </w:r>
      <w:r w:rsidR="00142D6A">
        <w:t>přímo na formát srozumitelný SPM12</w:t>
      </w:r>
      <w:r>
        <w:t>, funkce se jmenuje createSPMFi</w:t>
      </w:r>
      <w:r w:rsidR="004655A1">
        <w:t>l</w:t>
      </w:r>
      <w:r>
        <w:t>e</w:t>
      </w:r>
      <w:r w:rsidR="004655A1">
        <w:t xml:space="preserve">. Funkce nejprve ověří, zda se shodují názvy elektrod s názvy kanálů v datech, pokud není některých kanál nalezen například z důvodu chyby v jeho označení, vypíše se varovná hláška. V dalším kroku je vytvořena proměnná jménem „D“, </w:t>
      </w:r>
      <w:r w:rsidR="00A5181B">
        <w:t>struktura obsahující všechny informace o datech i data samotná. Funkce automaticky vyplní pole hlavičky této proměnné:</w:t>
      </w:r>
    </w:p>
    <w:tbl>
      <w:tblPr>
        <w:tblW w:w="9860" w:type="dxa"/>
        <w:tblCellMar>
          <w:left w:w="70" w:type="dxa"/>
          <w:right w:w="70" w:type="dxa"/>
        </w:tblCellMar>
        <w:tblLook w:val="04A0" w:firstRow="1" w:lastRow="0" w:firstColumn="1" w:lastColumn="0" w:noHBand="0" w:noVBand="1"/>
      </w:tblPr>
      <w:tblGrid>
        <w:gridCol w:w="2560"/>
        <w:gridCol w:w="7300"/>
      </w:tblGrid>
      <w:tr w:rsidR="00A5181B" w:rsidRPr="00B5215E" w14:paraId="76D9E00F" w14:textId="77777777" w:rsidTr="00A5181B">
        <w:trPr>
          <w:trHeight w:val="300"/>
        </w:trPr>
        <w:tc>
          <w:tcPr>
            <w:tcW w:w="2560" w:type="dxa"/>
            <w:tcBorders>
              <w:top w:val="single" w:sz="12" w:space="0" w:color="auto"/>
              <w:left w:val="single" w:sz="12" w:space="0" w:color="auto"/>
              <w:bottom w:val="single" w:sz="4" w:space="0" w:color="auto"/>
              <w:right w:val="single" w:sz="12" w:space="0" w:color="auto"/>
            </w:tcBorders>
            <w:shd w:val="clear" w:color="auto" w:fill="auto"/>
            <w:noWrap/>
            <w:vAlign w:val="bottom"/>
            <w:hideMark/>
          </w:tcPr>
          <w:p w14:paraId="0888513D" w14:textId="77777777" w:rsidR="00A5181B" w:rsidRPr="00B5215E" w:rsidRDefault="00A5181B" w:rsidP="00A5181B">
            <w:pPr>
              <w:spacing w:after="0" w:line="240" w:lineRule="auto"/>
              <w:rPr>
                <w:rFonts w:ascii="Calibri" w:eastAsia="Times New Roman" w:hAnsi="Calibri" w:cs="Times New Roman"/>
                <w:color w:val="000000"/>
                <w:lang w:eastAsia="cs-CZ"/>
              </w:rPr>
            </w:pPr>
            <w:r w:rsidRPr="00B5215E">
              <w:rPr>
                <w:rFonts w:ascii="Calibri" w:eastAsia="Times New Roman" w:hAnsi="Calibri" w:cs="Times New Roman"/>
                <w:color w:val="000000"/>
                <w:lang w:eastAsia="cs-CZ"/>
              </w:rPr>
              <w:t>D.type</w:t>
            </w:r>
          </w:p>
        </w:tc>
        <w:tc>
          <w:tcPr>
            <w:tcW w:w="7300" w:type="dxa"/>
            <w:tcBorders>
              <w:top w:val="single" w:sz="12" w:space="0" w:color="auto"/>
              <w:left w:val="single" w:sz="12" w:space="0" w:color="auto"/>
              <w:bottom w:val="single" w:sz="4" w:space="0" w:color="auto"/>
              <w:right w:val="single" w:sz="12" w:space="0" w:color="auto"/>
            </w:tcBorders>
            <w:shd w:val="clear" w:color="auto" w:fill="auto"/>
            <w:noWrap/>
            <w:vAlign w:val="bottom"/>
            <w:hideMark/>
          </w:tcPr>
          <w:p w14:paraId="70A14B7D" w14:textId="77777777" w:rsidR="00A5181B" w:rsidRPr="00B5215E" w:rsidRDefault="00A5181B" w:rsidP="00A5181B">
            <w:pPr>
              <w:spacing w:after="0" w:line="240" w:lineRule="auto"/>
              <w:rPr>
                <w:rFonts w:ascii="Calibri" w:eastAsia="Times New Roman" w:hAnsi="Calibri" w:cs="Times New Roman"/>
                <w:color w:val="000000"/>
                <w:lang w:eastAsia="cs-CZ"/>
              </w:rPr>
            </w:pPr>
            <w:r>
              <w:rPr>
                <w:rFonts w:ascii="Calibri" w:eastAsia="Times New Roman" w:hAnsi="Calibri" w:cs="Times New Roman"/>
                <w:color w:val="000000"/>
                <w:lang w:eastAsia="cs-CZ"/>
              </w:rPr>
              <w:t>Typ dat: 'continuous', 'single' nebo</w:t>
            </w:r>
            <w:r w:rsidRPr="00B5215E">
              <w:rPr>
                <w:rFonts w:ascii="Calibri" w:eastAsia="Times New Roman" w:hAnsi="Calibri" w:cs="Times New Roman"/>
                <w:color w:val="000000"/>
                <w:lang w:eastAsia="cs-CZ"/>
              </w:rPr>
              <w:t xml:space="preserve"> 'evoked'</w:t>
            </w:r>
          </w:p>
        </w:tc>
      </w:tr>
      <w:tr w:rsidR="00A5181B" w:rsidRPr="00B5215E" w14:paraId="2DA4293A" w14:textId="77777777" w:rsidTr="00A5181B">
        <w:trPr>
          <w:trHeight w:val="300"/>
        </w:trPr>
        <w:tc>
          <w:tcPr>
            <w:tcW w:w="2560" w:type="dxa"/>
            <w:tcBorders>
              <w:top w:val="nil"/>
              <w:left w:val="single" w:sz="12" w:space="0" w:color="auto"/>
              <w:bottom w:val="single" w:sz="4" w:space="0" w:color="auto"/>
              <w:right w:val="single" w:sz="12" w:space="0" w:color="auto"/>
            </w:tcBorders>
            <w:shd w:val="clear" w:color="auto" w:fill="auto"/>
            <w:noWrap/>
            <w:vAlign w:val="bottom"/>
            <w:hideMark/>
          </w:tcPr>
          <w:p w14:paraId="1F7584AE" w14:textId="77777777" w:rsidR="00A5181B" w:rsidRPr="00B5215E" w:rsidRDefault="00A5181B" w:rsidP="00A5181B">
            <w:pPr>
              <w:spacing w:after="0" w:line="240" w:lineRule="auto"/>
              <w:rPr>
                <w:rFonts w:ascii="Calibri" w:eastAsia="Times New Roman" w:hAnsi="Calibri" w:cs="Times New Roman"/>
                <w:color w:val="000000"/>
                <w:lang w:eastAsia="cs-CZ"/>
              </w:rPr>
            </w:pPr>
            <w:r w:rsidRPr="00B5215E">
              <w:rPr>
                <w:rFonts w:ascii="Calibri" w:eastAsia="Times New Roman" w:hAnsi="Calibri" w:cs="Times New Roman"/>
                <w:color w:val="000000"/>
                <w:lang w:eastAsia="cs-CZ"/>
              </w:rPr>
              <w:t>D.Nsamples</w:t>
            </w:r>
          </w:p>
        </w:tc>
        <w:tc>
          <w:tcPr>
            <w:tcW w:w="7300" w:type="dxa"/>
            <w:tcBorders>
              <w:top w:val="nil"/>
              <w:left w:val="single" w:sz="12" w:space="0" w:color="auto"/>
              <w:bottom w:val="single" w:sz="4" w:space="0" w:color="auto"/>
              <w:right w:val="single" w:sz="12" w:space="0" w:color="auto"/>
            </w:tcBorders>
            <w:shd w:val="clear" w:color="auto" w:fill="auto"/>
            <w:noWrap/>
            <w:vAlign w:val="bottom"/>
            <w:hideMark/>
          </w:tcPr>
          <w:p w14:paraId="7A6FC9F8" w14:textId="77777777" w:rsidR="00A5181B" w:rsidRPr="00B5215E" w:rsidRDefault="00A5181B" w:rsidP="00A5181B">
            <w:pPr>
              <w:spacing w:after="0" w:line="240" w:lineRule="auto"/>
              <w:rPr>
                <w:rFonts w:ascii="Calibri" w:eastAsia="Times New Roman" w:hAnsi="Calibri" w:cs="Times New Roman"/>
                <w:color w:val="000000"/>
                <w:lang w:eastAsia="cs-CZ"/>
              </w:rPr>
            </w:pPr>
            <w:r>
              <w:rPr>
                <w:rFonts w:ascii="Calibri" w:eastAsia="Times New Roman" w:hAnsi="Calibri" w:cs="Times New Roman"/>
                <w:color w:val="000000"/>
                <w:lang w:eastAsia="cs-CZ"/>
              </w:rPr>
              <w:t>Počet vzorků dat</w:t>
            </w:r>
          </w:p>
        </w:tc>
      </w:tr>
      <w:tr w:rsidR="00A5181B" w:rsidRPr="00B5215E" w14:paraId="5C60FB71" w14:textId="77777777" w:rsidTr="00A5181B">
        <w:trPr>
          <w:trHeight w:val="300"/>
        </w:trPr>
        <w:tc>
          <w:tcPr>
            <w:tcW w:w="2560" w:type="dxa"/>
            <w:tcBorders>
              <w:top w:val="nil"/>
              <w:left w:val="single" w:sz="12" w:space="0" w:color="auto"/>
              <w:bottom w:val="single" w:sz="4" w:space="0" w:color="auto"/>
              <w:right w:val="single" w:sz="12" w:space="0" w:color="auto"/>
            </w:tcBorders>
            <w:shd w:val="clear" w:color="auto" w:fill="auto"/>
            <w:noWrap/>
            <w:vAlign w:val="bottom"/>
            <w:hideMark/>
          </w:tcPr>
          <w:p w14:paraId="0DCE72E9" w14:textId="77777777" w:rsidR="00A5181B" w:rsidRPr="00B5215E" w:rsidRDefault="00A5181B" w:rsidP="00A5181B">
            <w:pPr>
              <w:spacing w:after="0" w:line="240" w:lineRule="auto"/>
              <w:rPr>
                <w:rFonts w:ascii="Calibri" w:eastAsia="Times New Roman" w:hAnsi="Calibri" w:cs="Times New Roman"/>
                <w:color w:val="000000"/>
                <w:lang w:eastAsia="cs-CZ"/>
              </w:rPr>
            </w:pPr>
            <w:r w:rsidRPr="00B5215E">
              <w:rPr>
                <w:rFonts w:ascii="Calibri" w:eastAsia="Times New Roman" w:hAnsi="Calibri" w:cs="Times New Roman"/>
                <w:color w:val="000000"/>
                <w:lang w:eastAsia="cs-CZ"/>
              </w:rPr>
              <w:t>D.Fsample</w:t>
            </w:r>
          </w:p>
        </w:tc>
        <w:tc>
          <w:tcPr>
            <w:tcW w:w="7300" w:type="dxa"/>
            <w:tcBorders>
              <w:top w:val="nil"/>
              <w:left w:val="single" w:sz="12" w:space="0" w:color="auto"/>
              <w:bottom w:val="single" w:sz="4" w:space="0" w:color="auto"/>
              <w:right w:val="single" w:sz="12" w:space="0" w:color="auto"/>
            </w:tcBorders>
            <w:shd w:val="clear" w:color="auto" w:fill="auto"/>
            <w:noWrap/>
            <w:vAlign w:val="bottom"/>
            <w:hideMark/>
          </w:tcPr>
          <w:p w14:paraId="441B0A25" w14:textId="77777777" w:rsidR="00A5181B" w:rsidRPr="00B5215E" w:rsidRDefault="00A5181B" w:rsidP="00A5181B">
            <w:pPr>
              <w:spacing w:after="0" w:line="240" w:lineRule="auto"/>
              <w:rPr>
                <w:rFonts w:ascii="Calibri" w:eastAsia="Times New Roman" w:hAnsi="Calibri" w:cs="Times New Roman"/>
                <w:color w:val="000000"/>
                <w:lang w:eastAsia="cs-CZ"/>
              </w:rPr>
            </w:pPr>
            <w:r w:rsidRPr="00B5215E">
              <w:rPr>
                <w:rFonts w:ascii="Calibri" w:eastAsia="Times New Roman" w:hAnsi="Calibri" w:cs="Times New Roman"/>
                <w:color w:val="000000"/>
                <w:lang w:eastAsia="cs-CZ"/>
              </w:rPr>
              <w:t>Vzorkovací frekvence</w:t>
            </w:r>
          </w:p>
        </w:tc>
      </w:tr>
      <w:tr w:rsidR="00A5181B" w:rsidRPr="00B5215E" w14:paraId="49011FF8" w14:textId="77777777" w:rsidTr="00A5181B">
        <w:trPr>
          <w:trHeight w:val="300"/>
        </w:trPr>
        <w:tc>
          <w:tcPr>
            <w:tcW w:w="2560" w:type="dxa"/>
            <w:tcBorders>
              <w:top w:val="nil"/>
              <w:left w:val="single" w:sz="12" w:space="0" w:color="auto"/>
              <w:bottom w:val="single" w:sz="4" w:space="0" w:color="auto"/>
              <w:right w:val="single" w:sz="12" w:space="0" w:color="auto"/>
            </w:tcBorders>
            <w:shd w:val="clear" w:color="auto" w:fill="auto"/>
            <w:noWrap/>
            <w:vAlign w:val="bottom"/>
            <w:hideMark/>
          </w:tcPr>
          <w:p w14:paraId="0F9AFB44" w14:textId="77777777" w:rsidR="00A5181B" w:rsidRPr="00B5215E" w:rsidRDefault="00A5181B" w:rsidP="00A5181B">
            <w:pPr>
              <w:spacing w:after="0" w:line="240" w:lineRule="auto"/>
              <w:rPr>
                <w:rFonts w:ascii="Calibri" w:eastAsia="Times New Roman" w:hAnsi="Calibri" w:cs="Times New Roman"/>
                <w:color w:val="000000"/>
                <w:lang w:eastAsia="cs-CZ"/>
              </w:rPr>
            </w:pPr>
            <w:r w:rsidRPr="00B5215E">
              <w:rPr>
                <w:rFonts w:ascii="Calibri" w:eastAsia="Times New Roman" w:hAnsi="Calibri" w:cs="Times New Roman"/>
                <w:color w:val="000000"/>
                <w:lang w:eastAsia="cs-CZ"/>
              </w:rPr>
              <w:t>D.timeOnset</w:t>
            </w:r>
          </w:p>
        </w:tc>
        <w:tc>
          <w:tcPr>
            <w:tcW w:w="7300" w:type="dxa"/>
            <w:tcBorders>
              <w:top w:val="nil"/>
              <w:left w:val="single" w:sz="12" w:space="0" w:color="auto"/>
              <w:bottom w:val="single" w:sz="4" w:space="0" w:color="auto"/>
              <w:right w:val="single" w:sz="12" w:space="0" w:color="auto"/>
            </w:tcBorders>
            <w:shd w:val="clear" w:color="auto" w:fill="auto"/>
            <w:noWrap/>
            <w:vAlign w:val="bottom"/>
            <w:hideMark/>
          </w:tcPr>
          <w:p w14:paraId="47A611AE" w14:textId="77777777" w:rsidR="00A5181B" w:rsidRPr="00B5215E" w:rsidRDefault="00A5181B" w:rsidP="00A5181B">
            <w:pPr>
              <w:spacing w:after="0" w:line="240" w:lineRule="auto"/>
              <w:rPr>
                <w:rFonts w:ascii="Calibri" w:eastAsia="Times New Roman" w:hAnsi="Calibri" w:cs="Times New Roman"/>
                <w:color w:val="000000"/>
                <w:lang w:eastAsia="cs-CZ"/>
              </w:rPr>
            </w:pPr>
            <w:r w:rsidRPr="00B5215E">
              <w:rPr>
                <w:rFonts w:ascii="Calibri" w:eastAsia="Times New Roman" w:hAnsi="Calibri" w:cs="Times New Roman"/>
                <w:color w:val="000000"/>
                <w:lang w:eastAsia="cs-CZ"/>
              </w:rPr>
              <w:t>Čas prvního vzorku</w:t>
            </w:r>
          </w:p>
        </w:tc>
      </w:tr>
      <w:tr w:rsidR="00A5181B" w:rsidRPr="00B5215E" w14:paraId="38D0A5E0" w14:textId="77777777" w:rsidTr="00A5181B">
        <w:trPr>
          <w:trHeight w:val="300"/>
        </w:trPr>
        <w:tc>
          <w:tcPr>
            <w:tcW w:w="2560" w:type="dxa"/>
            <w:tcBorders>
              <w:top w:val="nil"/>
              <w:left w:val="single" w:sz="12" w:space="0" w:color="auto"/>
              <w:bottom w:val="single" w:sz="4" w:space="0" w:color="auto"/>
              <w:right w:val="single" w:sz="12" w:space="0" w:color="auto"/>
            </w:tcBorders>
            <w:shd w:val="clear" w:color="auto" w:fill="auto"/>
            <w:noWrap/>
            <w:vAlign w:val="bottom"/>
            <w:hideMark/>
          </w:tcPr>
          <w:p w14:paraId="4B344C2D" w14:textId="77777777" w:rsidR="00A5181B" w:rsidRPr="00B5215E" w:rsidRDefault="00A5181B" w:rsidP="00A5181B">
            <w:pPr>
              <w:spacing w:after="0" w:line="240" w:lineRule="auto"/>
              <w:rPr>
                <w:rFonts w:ascii="Calibri" w:eastAsia="Times New Roman" w:hAnsi="Calibri" w:cs="Times New Roman"/>
                <w:color w:val="000000"/>
                <w:lang w:eastAsia="cs-CZ"/>
              </w:rPr>
            </w:pPr>
            <w:r w:rsidRPr="00B5215E">
              <w:rPr>
                <w:rFonts w:ascii="Calibri" w:eastAsia="Times New Roman" w:hAnsi="Calibri" w:cs="Times New Roman"/>
                <w:color w:val="000000"/>
                <w:lang w:eastAsia="cs-CZ"/>
              </w:rPr>
              <w:t>D.data</w:t>
            </w:r>
          </w:p>
        </w:tc>
        <w:tc>
          <w:tcPr>
            <w:tcW w:w="7300" w:type="dxa"/>
            <w:tcBorders>
              <w:top w:val="nil"/>
              <w:left w:val="single" w:sz="12" w:space="0" w:color="auto"/>
              <w:bottom w:val="single" w:sz="4" w:space="0" w:color="auto"/>
              <w:right w:val="single" w:sz="12" w:space="0" w:color="auto"/>
            </w:tcBorders>
            <w:shd w:val="clear" w:color="auto" w:fill="auto"/>
            <w:noWrap/>
            <w:vAlign w:val="bottom"/>
            <w:hideMark/>
          </w:tcPr>
          <w:p w14:paraId="305B4772" w14:textId="77777777" w:rsidR="00A5181B" w:rsidRPr="00B5215E" w:rsidRDefault="00A5181B" w:rsidP="00A5181B">
            <w:pPr>
              <w:spacing w:after="0" w:line="240" w:lineRule="auto"/>
              <w:rPr>
                <w:rFonts w:ascii="Calibri" w:eastAsia="Times New Roman" w:hAnsi="Calibri" w:cs="Times New Roman"/>
                <w:color w:val="000000"/>
                <w:lang w:eastAsia="cs-CZ"/>
              </w:rPr>
            </w:pPr>
            <w:r w:rsidRPr="00B5215E">
              <w:rPr>
                <w:rFonts w:ascii="Calibri" w:eastAsia="Times New Roman" w:hAnsi="Calibri" w:cs="Times New Roman"/>
                <w:color w:val="000000"/>
                <w:lang w:eastAsia="cs-CZ"/>
              </w:rPr>
              <w:t>Matice s EEG daty</w:t>
            </w:r>
          </w:p>
        </w:tc>
      </w:tr>
      <w:tr w:rsidR="00A5181B" w:rsidRPr="00B5215E" w14:paraId="12416FB8" w14:textId="77777777" w:rsidTr="00A5181B">
        <w:trPr>
          <w:trHeight w:val="300"/>
        </w:trPr>
        <w:tc>
          <w:tcPr>
            <w:tcW w:w="2560" w:type="dxa"/>
            <w:tcBorders>
              <w:top w:val="nil"/>
              <w:left w:val="single" w:sz="12" w:space="0" w:color="auto"/>
              <w:bottom w:val="single" w:sz="4" w:space="0" w:color="auto"/>
              <w:right w:val="single" w:sz="12" w:space="0" w:color="auto"/>
            </w:tcBorders>
            <w:shd w:val="clear" w:color="auto" w:fill="auto"/>
            <w:noWrap/>
            <w:vAlign w:val="bottom"/>
            <w:hideMark/>
          </w:tcPr>
          <w:p w14:paraId="37784476" w14:textId="77777777" w:rsidR="00A5181B" w:rsidRPr="00B5215E" w:rsidRDefault="00A5181B" w:rsidP="00A5181B">
            <w:pPr>
              <w:spacing w:after="0" w:line="240" w:lineRule="auto"/>
              <w:rPr>
                <w:rFonts w:ascii="Calibri" w:eastAsia="Times New Roman" w:hAnsi="Calibri" w:cs="Times New Roman"/>
                <w:color w:val="000000"/>
                <w:lang w:eastAsia="cs-CZ"/>
              </w:rPr>
            </w:pPr>
            <w:r w:rsidRPr="00B5215E">
              <w:rPr>
                <w:rFonts w:ascii="Calibri" w:eastAsia="Times New Roman" w:hAnsi="Calibri" w:cs="Times New Roman"/>
                <w:color w:val="000000"/>
                <w:lang w:eastAsia="cs-CZ"/>
              </w:rPr>
              <w:t>D.fname</w:t>
            </w:r>
          </w:p>
        </w:tc>
        <w:tc>
          <w:tcPr>
            <w:tcW w:w="7300" w:type="dxa"/>
            <w:tcBorders>
              <w:top w:val="nil"/>
              <w:left w:val="single" w:sz="12" w:space="0" w:color="auto"/>
              <w:bottom w:val="single" w:sz="4" w:space="0" w:color="auto"/>
              <w:right w:val="single" w:sz="12" w:space="0" w:color="auto"/>
            </w:tcBorders>
            <w:shd w:val="clear" w:color="auto" w:fill="auto"/>
            <w:noWrap/>
            <w:vAlign w:val="bottom"/>
            <w:hideMark/>
          </w:tcPr>
          <w:p w14:paraId="1BE744A7" w14:textId="77777777" w:rsidR="00A5181B" w:rsidRPr="00B5215E" w:rsidRDefault="00A5181B" w:rsidP="00A5181B">
            <w:pPr>
              <w:spacing w:after="0" w:line="240" w:lineRule="auto"/>
              <w:rPr>
                <w:rFonts w:ascii="Calibri" w:eastAsia="Times New Roman" w:hAnsi="Calibri" w:cs="Times New Roman"/>
                <w:color w:val="000000"/>
                <w:lang w:eastAsia="cs-CZ"/>
              </w:rPr>
            </w:pPr>
            <w:r w:rsidRPr="00B5215E">
              <w:rPr>
                <w:rFonts w:ascii="Calibri" w:eastAsia="Times New Roman" w:hAnsi="Calibri" w:cs="Times New Roman"/>
                <w:color w:val="000000"/>
                <w:lang w:eastAsia="cs-CZ"/>
              </w:rPr>
              <w:t>Jméno souboru</w:t>
            </w:r>
            <w:r>
              <w:rPr>
                <w:rFonts w:ascii="Calibri" w:eastAsia="Times New Roman" w:hAnsi="Calibri" w:cs="Times New Roman"/>
                <w:color w:val="000000"/>
                <w:lang w:eastAsia="cs-CZ"/>
              </w:rPr>
              <w:t>, který bude vytvořen</w:t>
            </w:r>
          </w:p>
        </w:tc>
      </w:tr>
      <w:tr w:rsidR="00A5181B" w:rsidRPr="00B5215E" w14:paraId="1942DEBC" w14:textId="77777777" w:rsidTr="00A5181B">
        <w:trPr>
          <w:trHeight w:val="300"/>
        </w:trPr>
        <w:tc>
          <w:tcPr>
            <w:tcW w:w="2560" w:type="dxa"/>
            <w:tcBorders>
              <w:top w:val="nil"/>
              <w:left w:val="single" w:sz="12" w:space="0" w:color="auto"/>
              <w:bottom w:val="single" w:sz="4" w:space="0" w:color="auto"/>
              <w:right w:val="single" w:sz="12" w:space="0" w:color="auto"/>
            </w:tcBorders>
            <w:shd w:val="clear" w:color="auto" w:fill="auto"/>
            <w:noWrap/>
            <w:vAlign w:val="bottom"/>
            <w:hideMark/>
          </w:tcPr>
          <w:p w14:paraId="7367B065" w14:textId="77777777" w:rsidR="00A5181B" w:rsidRPr="00B5215E" w:rsidRDefault="00A5181B" w:rsidP="00A5181B">
            <w:pPr>
              <w:spacing w:after="0" w:line="240" w:lineRule="auto"/>
              <w:rPr>
                <w:rFonts w:ascii="Calibri" w:eastAsia="Times New Roman" w:hAnsi="Calibri" w:cs="Times New Roman"/>
                <w:color w:val="000000"/>
                <w:lang w:eastAsia="cs-CZ"/>
              </w:rPr>
            </w:pPr>
            <w:r w:rsidRPr="00B5215E">
              <w:rPr>
                <w:rFonts w:ascii="Calibri" w:eastAsia="Times New Roman" w:hAnsi="Calibri" w:cs="Times New Roman"/>
                <w:color w:val="000000"/>
                <w:lang w:eastAsia="cs-CZ"/>
              </w:rPr>
              <w:t>D.fpath</w:t>
            </w:r>
          </w:p>
        </w:tc>
        <w:tc>
          <w:tcPr>
            <w:tcW w:w="7300" w:type="dxa"/>
            <w:tcBorders>
              <w:top w:val="nil"/>
              <w:left w:val="single" w:sz="12" w:space="0" w:color="auto"/>
              <w:bottom w:val="single" w:sz="4" w:space="0" w:color="auto"/>
              <w:right w:val="single" w:sz="12" w:space="0" w:color="auto"/>
            </w:tcBorders>
            <w:shd w:val="clear" w:color="auto" w:fill="auto"/>
            <w:noWrap/>
            <w:vAlign w:val="bottom"/>
            <w:hideMark/>
          </w:tcPr>
          <w:p w14:paraId="6BE708A0" w14:textId="77777777" w:rsidR="00A5181B" w:rsidRPr="00B5215E" w:rsidRDefault="00A5181B" w:rsidP="00A5181B">
            <w:pPr>
              <w:spacing w:after="0" w:line="240" w:lineRule="auto"/>
              <w:rPr>
                <w:rFonts w:ascii="Calibri" w:eastAsia="Times New Roman" w:hAnsi="Calibri" w:cs="Times New Roman"/>
                <w:color w:val="000000"/>
                <w:lang w:eastAsia="cs-CZ"/>
              </w:rPr>
            </w:pPr>
            <w:r>
              <w:rPr>
                <w:rFonts w:ascii="Calibri" w:eastAsia="Times New Roman" w:hAnsi="Calibri" w:cs="Times New Roman"/>
                <w:color w:val="000000"/>
                <w:lang w:eastAsia="cs-CZ"/>
              </w:rPr>
              <w:t>Cesta k vytvářenému souboru</w:t>
            </w:r>
          </w:p>
        </w:tc>
      </w:tr>
      <w:tr w:rsidR="00A5181B" w:rsidRPr="00B5215E" w14:paraId="6080A766" w14:textId="77777777" w:rsidTr="00A5181B">
        <w:trPr>
          <w:trHeight w:val="300"/>
        </w:trPr>
        <w:tc>
          <w:tcPr>
            <w:tcW w:w="2560" w:type="dxa"/>
            <w:tcBorders>
              <w:top w:val="nil"/>
              <w:left w:val="single" w:sz="12" w:space="0" w:color="auto"/>
              <w:bottom w:val="single" w:sz="4" w:space="0" w:color="auto"/>
              <w:right w:val="single" w:sz="12" w:space="0" w:color="auto"/>
            </w:tcBorders>
            <w:shd w:val="clear" w:color="auto" w:fill="auto"/>
            <w:noWrap/>
            <w:vAlign w:val="bottom"/>
            <w:hideMark/>
          </w:tcPr>
          <w:p w14:paraId="35678879" w14:textId="77777777" w:rsidR="00A5181B" w:rsidRPr="00B5215E" w:rsidRDefault="00A5181B" w:rsidP="00A5181B">
            <w:pPr>
              <w:spacing w:after="0" w:line="240" w:lineRule="auto"/>
              <w:rPr>
                <w:rFonts w:ascii="Calibri" w:eastAsia="Times New Roman" w:hAnsi="Calibri" w:cs="Times New Roman"/>
                <w:color w:val="000000"/>
                <w:lang w:eastAsia="cs-CZ"/>
              </w:rPr>
            </w:pPr>
            <w:r w:rsidRPr="00B5215E">
              <w:rPr>
                <w:rFonts w:ascii="Calibri" w:eastAsia="Times New Roman" w:hAnsi="Calibri" w:cs="Times New Roman"/>
                <w:color w:val="000000"/>
                <w:lang w:eastAsia="cs-CZ"/>
              </w:rPr>
              <w:t>D.trials</w:t>
            </w:r>
          </w:p>
        </w:tc>
        <w:tc>
          <w:tcPr>
            <w:tcW w:w="7300" w:type="dxa"/>
            <w:tcBorders>
              <w:top w:val="nil"/>
              <w:left w:val="single" w:sz="12" w:space="0" w:color="auto"/>
              <w:bottom w:val="single" w:sz="4" w:space="0" w:color="auto"/>
              <w:right w:val="single" w:sz="12" w:space="0" w:color="auto"/>
            </w:tcBorders>
            <w:shd w:val="clear" w:color="auto" w:fill="auto"/>
            <w:noWrap/>
            <w:vAlign w:val="bottom"/>
            <w:hideMark/>
          </w:tcPr>
          <w:p w14:paraId="5FEB49F2" w14:textId="77777777" w:rsidR="00A5181B" w:rsidRPr="00B5215E" w:rsidRDefault="00AA092E" w:rsidP="00AA092E">
            <w:pPr>
              <w:spacing w:after="0" w:line="240" w:lineRule="auto"/>
              <w:rPr>
                <w:rFonts w:ascii="Calibri" w:eastAsia="Times New Roman" w:hAnsi="Calibri" w:cs="Times New Roman"/>
                <w:color w:val="000000"/>
                <w:lang w:eastAsia="cs-CZ"/>
              </w:rPr>
            </w:pPr>
            <w:r>
              <w:rPr>
                <w:rFonts w:ascii="Calibri" w:eastAsia="Times New Roman" w:hAnsi="Calibri" w:cs="Times New Roman"/>
                <w:color w:val="000000"/>
                <w:lang w:eastAsia="cs-CZ"/>
              </w:rPr>
              <w:t>Celkový popis událostí</w:t>
            </w:r>
          </w:p>
        </w:tc>
      </w:tr>
      <w:tr w:rsidR="00A5181B" w:rsidRPr="00B5215E" w14:paraId="35659DF1" w14:textId="77777777" w:rsidTr="00A5181B">
        <w:trPr>
          <w:trHeight w:val="300"/>
        </w:trPr>
        <w:tc>
          <w:tcPr>
            <w:tcW w:w="2560" w:type="dxa"/>
            <w:tcBorders>
              <w:top w:val="nil"/>
              <w:left w:val="single" w:sz="12" w:space="0" w:color="auto"/>
              <w:bottom w:val="single" w:sz="4" w:space="0" w:color="auto"/>
              <w:right w:val="single" w:sz="12" w:space="0" w:color="auto"/>
            </w:tcBorders>
            <w:shd w:val="clear" w:color="auto" w:fill="auto"/>
            <w:noWrap/>
            <w:vAlign w:val="bottom"/>
            <w:hideMark/>
          </w:tcPr>
          <w:p w14:paraId="42A2CFC4" w14:textId="77777777" w:rsidR="00A5181B" w:rsidRPr="00B5215E" w:rsidRDefault="00A5181B" w:rsidP="00A5181B">
            <w:pPr>
              <w:spacing w:after="0" w:line="240" w:lineRule="auto"/>
              <w:rPr>
                <w:rFonts w:ascii="Calibri" w:eastAsia="Times New Roman" w:hAnsi="Calibri" w:cs="Times New Roman"/>
                <w:color w:val="000000"/>
                <w:lang w:eastAsia="cs-CZ"/>
              </w:rPr>
            </w:pPr>
            <w:r w:rsidRPr="00B5215E">
              <w:rPr>
                <w:rFonts w:ascii="Calibri" w:eastAsia="Times New Roman" w:hAnsi="Calibri" w:cs="Times New Roman"/>
                <w:color w:val="000000"/>
                <w:lang w:eastAsia="cs-CZ"/>
              </w:rPr>
              <w:t>D.trials.label</w:t>
            </w:r>
          </w:p>
        </w:tc>
        <w:tc>
          <w:tcPr>
            <w:tcW w:w="7300" w:type="dxa"/>
            <w:tcBorders>
              <w:top w:val="nil"/>
              <w:left w:val="single" w:sz="12" w:space="0" w:color="auto"/>
              <w:bottom w:val="single" w:sz="4" w:space="0" w:color="auto"/>
              <w:right w:val="single" w:sz="12" w:space="0" w:color="auto"/>
            </w:tcBorders>
            <w:shd w:val="clear" w:color="auto" w:fill="auto"/>
            <w:noWrap/>
            <w:vAlign w:val="bottom"/>
            <w:hideMark/>
          </w:tcPr>
          <w:p w14:paraId="7B0978A0" w14:textId="77777777" w:rsidR="00A5181B" w:rsidRPr="00B5215E" w:rsidRDefault="00A5181B" w:rsidP="00142D6A">
            <w:pPr>
              <w:spacing w:after="0" w:line="240" w:lineRule="auto"/>
              <w:rPr>
                <w:rFonts w:ascii="Calibri" w:eastAsia="Times New Roman" w:hAnsi="Calibri" w:cs="Times New Roman"/>
                <w:color w:val="000000"/>
                <w:lang w:eastAsia="cs-CZ"/>
              </w:rPr>
            </w:pPr>
            <w:r w:rsidRPr="00B5215E">
              <w:rPr>
                <w:rFonts w:ascii="Calibri" w:eastAsia="Times New Roman" w:hAnsi="Calibri" w:cs="Times New Roman"/>
                <w:color w:val="000000"/>
                <w:lang w:eastAsia="cs-CZ"/>
              </w:rPr>
              <w:t>Náz</w:t>
            </w:r>
            <w:r w:rsidR="00142D6A">
              <w:rPr>
                <w:rFonts w:ascii="Calibri" w:eastAsia="Times New Roman" w:hAnsi="Calibri" w:cs="Times New Roman"/>
                <w:color w:val="000000"/>
                <w:lang w:eastAsia="cs-CZ"/>
              </w:rPr>
              <w:t>vy</w:t>
            </w:r>
            <w:r w:rsidRPr="00B5215E">
              <w:rPr>
                <w:rFonts w:ascii="Calibri" w:eastAsia="Times New Roman" w:hAnsi="Calibri" w:cs="Times New Roman"/>
                <w:color w:val="000000"/>
                <w:lang w:eastAsia="cs-CZ"/>
              </w:rPr>
              <w:t xml:space="preserve"> nastalých událostí</w:t>
            </w:r>
          </w:p>
        </w:tc>
      </w:tr>
      <w:tr w:rsidR="00A5181B" w:rsidRPr="00B5215E" w14:paraId="22781A74" w14:textId="77777777" w:rsidTr="00A5181B">
        <w:trPr>
          <w:trHeight w:val="300"/>
        </w:trPr>
        <w:tc>
          <w:tcPr>
            <w:tcW w:w="2560" w:type="dxa"/>
            <w:tcBorders>
              <w:top w:val="nil"/>
              <w:left w:val="single" w:sz="12" w:space="0" w:color="auto"/>
              <w:bottom w:val="single" w:sz="4" w:space="0" w:color="auto"/>
              <w:right w:val="single" w:sz="12" w:space="0" w:color="auto"/>
            </w:tcBorders>
            <w:shd w:val="clear" w:color="auto" w:fill="auto"/>
            <w:noWrap/>
            <w:vAlign w:val="bottom"/>
            <w:hideMark/>
          </w:tcPr>
          <w:p w14:paraId="1668FE4B" w14:textId="77777777" w:rsidR="00A5181B" w:rsidRPr="00B5215E" w:rsidRDefault="00A5181B" w:rsidP="00A5181B">
            <w:pPr>
              <w:spacing w:after="0" w:line="240" w:lineRule="auto"/>
              <w:rPr>
                <w:rFonts w:ascii="Calibri" w:eastAsia="Times New Roman" w:hAnsi="Calibri" w:cs="Times New Roman"/>
                <w:color w:val="000000"/>
                <w:lang w:eastAsia="cs-CZ"/>
              </w:rPr>
            </w:pPr>
            <w:r w:rsidRPr="00B5215E">
              <w:rPr>
                <w:rFonts w:ascii="Calibri" w:eastAsia="Times New Roman" w:hAnsi="Calibri" w:cs="Times New Roman"/>
                <w:color w:val="000000"/>
                <w:lang w:eastAsia="cs-CZ"/>
              </w:rPr>
              <w:lastRenderedPageBreak/>
              <w:t>D.trials.onset</w:t>
            </w:r>
          </w:p>
        </w:tc>
        <w:tc>
          <w:tcPr>
            <w:tcW w:w="7300" w:type="dxa"/>
            <w:tcBorders>
              <w:top w:val="nil"/>
              <w:left w:val="single" w:sz="12" w:space="0" w:color="auto"/>
              <w:bottom w:val="single" w:sz="4" w:space="0" w:color="auto"/>
              <w:right w:val="single" w:sz="12" w:space="0" w:color="auto"/>
            </w:tcBorders>
            <w:shd w:val="clear" w:color="auto" w:fill="auto"/>
            <w:noWrap/>
            <w:vAlign w:val="bottom"/>
            <w:hideMark/>
          </w:tcPr>
          <w:p w14:paraId="54F0519F" w14:textId="77777777" w:rsidR="00A5181B" w:rsidRPr="00B5215E" w:rsidRDefault="00A5181B" w:rsidP="00A5181B">
            <w:pPr>
              <w:spacing w:after="0" w:line="240" w:lineRule="auto"/>
              <w:rPr>
                <w:rFonts w:ascii="Calibri" w:eastAsia="Times New Roman" w:hAnsi="Calibri" w:cs="Times New Roman"/>
                <w:color w:val="000000"/>
                <w:lang w:eastAsia="cs-CZ"/>
              </w:rPr>
            </w:pPr>
            <w:r w:rsidRPr="00B5215E">
              <w:rPr>
                <w:rFonts w:ascii="Calibri" w:eastAsia="Times New Roman" w:hAnsi="Calibri" w:cs="Times New Roman"/>
                <w:color w:val="000000"/>
                <w:lang w:eastAsia="cs-CZ"/>
              </w:rPr>
              <w:t>Čas prvního vzorku</w:t>
            </w:r>
            <w:r w:rsidR="00AA092E">
              <w:rPr>
                <w:rFonts w:ascii="Calibri" w:eastAsia="Times New Roman" w:hAnsi="Calibri" w:cs="Times New Roman"/>
                <w:color w:val="000000"/>
                <w:lang w:eastAsia="cs-CZ"/>
              </w:rPr>
              <w:t xml:space="preserve"> první</w:t>
            </w:r>
            <w:r>
              <w:rPr>
                <w:rFonts w:ascii="Calibri" w:eastAsia="Times New Roman" w:hAnsi="Calibri" w:cs="Times New Roman"/>
                <w:color w:val="000000"/>
                <w:lang w:eastAsia="cs-CZ"/>
              </w:rPr>
              <w:t xml:space="preserve"> události</w:t>
            </w:r>
          </w:p>
        </w:tc>
      </w:tr>
      <w:tr w:rsidR="00A5181B" w:rsidRPr="00B5215E" w14:paraId="75A37046" w14:textId="77777777" w:rsidTr="00A5181B">
        <w:trPr>
          <w:trHeight w:val="300"/>
        </w:trPr>
        <w:tc>
          <w:tcPr>
            <w:tcW w:w="2560" w:type="dxa"/>
            <w:tcBorders>
              <w:top w:val="nil"/>
              <w:left w:val="single" w:sz="12" w:space="0" w:color="auto"/>
              <w:bottom w:val="single" w:sz="4" w:space="0" w:color="auto"/>
              <w:right w:val="single" w:sz="12" w:space="0" w:color="auto"/>
            </w:tcBorders>
            <w:shd w:val="clear" w:color="auto" w:fill="auto"/>
            <w:noWrap/>
            <w:vAlign w:val="bottom"/>
            <w:hideMark/>
          </w:tcPr>
          <w:p w14:paraId="749B97DF" w14:textId="77777777" w:rsidR="00A5181B" w:rsidRPr="00B5215E" w:rsidRDefault="00A5181B" w:rsidP="00A5181B">
            <w:pPr>
              <w:spacing w:after="0" w:line="240" w:lineRule="auto"/>
              <w:rPr>
                <w:rFonts w:ascii="Calibri" w:eastAsia="Times New Roman" w:hAnsi="Calibri" w:cs="Times New Roman"/>
                <w:color w:val="000000"/>
                <w:lang w:eastAsia="cs-CZ"/>
              </w:rPr>
            </w:pPr>
            <w:r w:rsidRPr="00B5215E">
              <w:rPr>
                <w:rFonts w:ascii="Calibri" w:eastAsia="Times New Roman" w:hAnsi="Calibri" w:cs="Times New Roman"/>
                <w:color w:val="000000"/>
                <w:lang w:eastAsia="cs-CZ"/>
              </w:rPr>
              <w:t>D.trials.bad</w:t>
            </w:r>
          </w:p>
        </w:tc>
        <w:tc>
          <w:tcPr>
            <w:tcW w:w="7300" w:type="dxa"/>
            <w:tcBorders>
              <w:top w:val="nil"/>
              <w:left w:val="single" w:sz="12" w:space="0" w:color="auto"/>
              <w:bottom w:val="single" w:sz="4" w:space="0" w:color="auto"/>
              <w:right w:val="single" w:sz="12" w:space="0" w:color="auto"/>
            </w:tcBorders>
            <w:shd w:val="clear" w:color="auto" w:fill="auto"/>
            <w:noWrap/>
            <w:vAlign w:val="bottom"/>
            <w:hideMark/>
          </w:tcPr>
          <w:p w14:paraId="101E4E03" w14:textId="77777777" w:rsidR="00A5181B" w:rsidRPr="00B5215E" w:rsidRDefault="00A5181B" w:rsidP="00AA092E">
            <w:pPr>
              <w:spacing w:after="0" w:line="240" w:lineRule="auto"/>
              <w:rPr>
                <w:rFonts w:ascii="Calibri" w:eastAsia="Times New Roman" w:hAnsi="Calibri" w:cs="Times New Roman"/>
                <w:color w:val="000000"/>
                <w:lang w:eastAsia="cs-CZ"/>
              </w:rPr>
            </w:pPr>
            <w:r w:rsidRPr="00B5215E">
              <w:rPr>
                <w:rFonts w:ascii="Calibri" w:eastAsia="Times New Roman" w:hAnsi="Calibri" w:cs="Times New Roman"/>
                <w:color w:val="000000"/>
                <w:lang w:eastAsia="cs-CZ"/>
              </w:rPr>
              <w:t xml:space="preserve">Příznak </w:t>
            </w:r>
            <w:r>
              <w:rPr>
                <w:rFonts w:ascii="Calibri" w:eastAsia="Times New Roman" w:hAnsi="Calibri" w:cs="Times New Roman"/>
                <w:color w:val="000000"/>
                <w:lang w:eastAsia="cs-CZ"/>
              </w:rPr>
              <w:t>poukazující na</w:t>
            </w:r>
            <w:r w:rsidRPr="00B5215E">
              <w:rPr>
                <w:rFonts w:ascii="Calibri" w:eastAsia="Times New Roman" w:hAnsi="Calibri" w:cs="Times New Roman"/>
                <w:color w:val="000000"/>
                <w:lang w:eastAsia="cs-CZ"/>
              </w:rPr>
              <w:t xml:space="preserve"> </w:t>
            </w:r>
            <w:r>
              <w:rPr>
                <w:rFonts w:ascii="Calibri" w:eastAsia="Times New Roman" w:hAnsi="Calibri" w:cs="Times New Roman"/>
                <w:color w:val="000000"/>
                <w:lang w:eastAsia="cs-CZ"/>
              </w:rPr>
              <w:t>událost</w:t>
            </w:r>
            <w:r w:rsidR="00AA092E">
              <w:rPr>
                <w:rFonts w:ascii="Calibri" w:eastAsia="Times New Roman" w:hAnsi="Calibri" w:cs="Times New Roman"/>
                <w:color w:val="000000"/>
                <w:lang w:eastAsia="cs-CZ"/>
              </w:rPr>
              <w:t>i</w:t>
            </w:r>
            <w:r>
              <w:rPr>
                <w:rFonts w:ascii="Calibri" w:eastAsia="Times New Roman" w:hAnsi="Calibri" w:cs="Times New Roman"/>
                <w:color w:val="000000"/>
                <w:lang w:eastAsia="cs-CZ"/>
              </w:rPr>
              <w:t xml:space="preserve"> nevhodn</w:t>
            </w:r>
            <w:r w:rsidR="00AA092E">
              <w:rPr>
                <w:rFonts w:ascii="Calibri" w:eastAsia="Times New Roman" w:hAnsi="Calibri" w:cs="Times New Roman"/>
                <w:color w:val="000000"/>
                <w:lang w:eastAsia="cs-CZ"/>
              </w:rPr>
              <w:t>é</w:t>
            </w:r>
            <w:r>
              <w:rPr>
                <w:rFonts w:ascii="Calibri" w:eastAsia="Times New Roman" w:hAnsi="Calibri" w:cs="Times New Roman"/>
                <w:color w:val="000000"/>
                <w:lang w:eastAsia="cs-CZ"/>
              </w:rPr>
              <w:t xml:space="preserve"> pro další zpracování</w:t>
            </w:r>
          </w:p>
        </w:tc>
      </w:tr>
      <w:tr w:rsidR="00A5181B" w:rsidRPr="00B5215E" w14:paraId="365550EC" w14:textId="77777777" w:rsidTr="00A5181B">
        <w:trPr>
          <w:trHeight w:val="300"/>
        </w:trPr>
        <w:tc>
          <w:tcPr>
            <w:tcW w:w="2560" w:type="dxa"/>
            <w:tcBorders>
              <w:top w:val="nil"/>
              <w:left w:val="single" w:sz="12" w:space="0" w:color="auto"/>
              <w:bottom w:val="single" w:sz="4" w:space="0" w:color="auto"/>
              <w:right w:val="single" w:sz="12" w:space="0" w:color="auto"/>
            </w:tcBorders>
            <w:shd w:val="clear" w:color="auto" w:fill="auto"/>
            <w:noWrap/>
            <w:vAlign w:val="bottom"/>
            <w:hideMark/>
          </w:tcPr>
          <w:p w14:paraId="1A172D8F" w14:textId="77777777" w:rsidR="00A5181B" w:rsidRPr="00B5215E" w:rsidRDefault="00A5181B" w:rsidP="00A5181B">
            <w:pPr>
              <w:spacing w:after="0" w:line="240" w:lineRule="auto"/>
              <w:rPr>
                <w:rFonts w:ascii="Calibri" w:eastAsia="Times New Roman" w:hAnsi="Calibri" w:cs="Times New Roman"/>
                <w:color w:val="000000"/>
                <w:lang w:eastAsia="cs-CZ"/>
              </w:rPr>
            </w:pPr>
            <w:r w:rsidRPr="00B5215E">
              <w:rPr>
                <w:rFonts w:ascii="Calibri" w:eastAsia="Times New Roman" w:hAnsi="Calibri" w:cs="Times New Roman"/>
                <w:color w:val="000000"/>
                <w:lang w:eastAsia="cs-CZ"/>
              </w:rPr>
              <w:t>D.trials.repl</w:t>
            </w:r>
          </w:p>
        </w:tc>
        <w:tc>
          <w:tcPr>
            <w:tcW w:w="7300" w:type="dxa"/>
            <w:tcBorders>
              <w:top w:val="nil"/>
              <w:left w:val="single" w:sz="12" w:space="0" w:color="auto"/>
              <w:bottom w:val="single" w:sz="4" w:space="0" w:color="auto"/>
              <w:right w:val="single" w:sz="12" w:space="0" w:color="auto"/>
            </w:tcBorders>
            <w:shd w:val="clear" w:color="auto" w:fill="auto"/>
            <w:noWrap/>
            <w:vAlign w:val="bottom"/>
            <w:hideMark/>
          </w:tcPr>
          <w:p w14:paraId="063B91CE" w14:textId="77777777" w:rsidR="00A5181B" w:rsidRPr="00B5215E" w:rsidRDefault="00AA092E" w:rsidP="00A5181B">
            <w:pPr>
              <w:spacing w:after="0" w:line="240" w:lineRule="auto"/>
              <w:rPr>
                <w:rFonts w:ascii="Calibri" w:eastAsia="Times New Roman" w:hAnsi="Calibri" w:cs="Times New Roman"/>
                <w:color w:val="000000"/>
                <w:lang w:eastAsia="cs-CZ"/>
              </w:rPr>
            </w:pPr>
            <w:r>
              <w:rPr>
                <w:rFonts w:ascii="Calibri" w:eastAsia="Times New Roman" w:hAnsi="Calibri" w:cs="Times New Roman"/>
                <w:color w:val="000000"/>
                <w:lang w:eastAsia="cs-CZ"/>
              </w:rPr>
              <w:t>V případě průměrovaných dat popisuje, z kolika událostí byla data vytvořena</w:t>
            </w:r>
          </w:p>
        </w:tc>
      </w:tr>
      <w:tr w:rsidR="00A5181B" w:rsidRPr="00B5215E" w14:paraId="754B97D0" w14:textId="77777777" w:rsidTr="00A5181B">
        <w:trPr>
          <w:trHeight w:val="300"/>
        </w:trPr>
        <w:tc>
          <w:tcPr>
            <w:tcW w:w="2560" w:type="dxa"/>
            <w:tcBorders>
              <w:top w:val="nil"/>
              <w:left w:val="single" w:sz="12" w:space="0" w:color="auto"/>
              <w:bottom w:val="single" w:sz="4" w:space="0" w:color="auto"/>
              <w:right w:val="single" w:sz="12" w:space="0" w:color="auto"/>
            </w:tcBorders>
            <w:shd w:val="clear" w:color="auto" w:fill="auto"/>
            <w:noWrap/>
            <w:vAlign w:val="bottom"/>
            <w:hideMark/>
          </w:tcPr>
          <w:p w14:paraId="020E3359" w14:textId="77777777" w:rsidR="00A5181B" w:rsidRPr="00B5215E" w:rsidRDefault="00A5181B" w:rsidP="00A5181B">
            <w:pPr>
              <w:spacing w:after="0" w:line="240" w:lineRule="auto"/>
              <w:rPr>
                <w:rFonts w:ascii="Calibri" w:eastAsia="Times New Roman" w:hAnsi="Calibri" w:cs="Times New Roman"/>
                <w:color w:val="000000"/>
                <w:lang w:eastAsia="cs-CZ"/>
              </w:rPr>
            </w:pPr>
            <w:r w:rsidRPr="00B5215E">
              <w:rPr>
                <w:rFonts w:ascii="Calibri" w:eastAsia="Times New Roman" w:hAnsi="Calibri" w:cs="Times New Roman"/>
                <w:color w:val="000000"/>
                <w:lang w:eastAsia="cs-CZ"/>
              </w:rPr>
              <w:t>D.trials.events</w:t>
            </w:r>
          </w:p>
        </w:tc>
        <w:tc>
          <w:tcPr>
            <w:tcW w:w="7300" w:type="dxa"/>
            <w:tcBorders>
              <w:top w:val="nil"/>
              <w:left w:val="single" w:sz="12" w:space="0" w:color="auto"/>
              <w:bottom w:val="single" w:sz="4" w:space="0" w:color="auto"/>
              <w:right w:val="single" w:sz="12" w:space="0" w:color="auto"/>
            </w:tcBorders>
            <w:shd w:val="clear" w:color="auto" w:fill="auto"/>
            <w:noWrap/>
            <w:vAlign w:val="bottom"/>
            <w:hideMark/>
          </w:tcPr>
          <w:p w14:paraId="75D486FD" w14:textId="77777777" w:rsidR="00A5181B" w:rsidRPr="00B5215E" w:rsidRDefault="00A5181B" w:rsidP="00A5181B">
            <w:pPr>
              <w:spacing w:after="0" w:line="240" w:lineRule="auto"/>
              <w:rPr>
                <w:rFonts w:ascii="Calibri" w:eastAsia="Times New Roman" w:hAnsi="Calibri" w:cs="Times New Roman"/>
                <w:color w:val="000000"/>
                <w:lang w:eastAsia="cs-CZ"/>
              </w:rPr>
            </w:pPr>
            <w:r w:rsidRPr="00B5215E">
              <w:rPr>
                <w:rFonts w:ascii="Calibri" w:eastAsia="Times New Roman" w:hAnsi="Calibri" w:cs="Times New Roman"/>
                <w:color w:val="000000"/>
                <w:lang w:eastAsia="cs-CZ"/>
              </w:rPr>
              <w:t xml:space="preserve">Struktura popisující </w:t>
            </w:r>
            <w:r>
              <w:rPr>
                <w:rFonts w:ascii="Calibri" w:eastAsia="Times New Roman" w:hAnsi="Calibri" w:cs="Times New Roman"/>
                <w:color w:val="000000"/>
                <w:lang w:eastAsia="cs-CZ"/>
              </w:rPr>
              <w:t xml:space="preserve">události v datech, která byla předpřipravena funkcí </w:t>
            </w:r>
            <w:r>
              <w:t>generateSPMTrialsStruct</w:t>
            </w:r>
          </w:p>
        </w:tc>
      </w:tr>
      <w:tr w:rsidR="00A5181B" w:rsidRPr="00B5215E" w14:paraId="1CA777BD" w14:textId="77777777" w:rsidTr="00A5181B">
        <w:trPr>
          <w:trHeight w:val="300"/>
        </w:trPr>
        <w:tc>
          <w:tcPr>
            <w:tcW w:w="2560" w:type="dxa"/>
            <w:tcBorders>
              <w:top w:val="nil"/>
              <w:left w:val="single" w:sz="12" w:space="0" w:color="auto"/>
              <w:bottom w:val="single" w:sz="4" w:space="0" w:color="auto"/>
              <w:right w:val="single" w:sz="12" w:space="0" w:color="auto"/>
            </w:tcBorders>
            <w:shd w:val="clear" w:color="auto" w:fill="auto"/>
            <w:noWrap/>
            <w:vAlign w:val="bottom"/>
            <w:hideMark/>
          </w:tcPr>
          <w:p w14:paraId="700BF9BA" w14:textId="77777777" w:rsidR="00A5181B" w:rsidRPr="00B5215E" w:rsidRDefault="00A5181B" w:rsidP="00A5181B">
            <w:pPr>
              <w:spacing w:after="0" w:line="240" w:lineRule="auto"/>
              <w:rPr>
                <w:rFonts w:ascii="Calibri" w:eastAsia="Times New Roman" w:hAnsi="Calibri" w:cs="Times New Roman"/>
                <w:color w:val="000000"/>
                <w:lang w:eastAsia="cs-CZ"/>
              </w:rPr>
            </w:pPr>
            <w:r w:rsidRPr="00B5215E">
              <w:rPr>
                <w:rFonts w:ascii="Calibri" w:eastAsia="Times New Roman" w:hAnsi="Calibri" w:cs="Times New Roman"/>
                <w:color w:val="000000"/>
                <w:lang w:eastAsia="cs-CZ"/>
              </w:rPr>
              <w:t>D.trials.events.type</w:t>
            </w:r>
          </w:p>
        </w:tc>
        <w:tc>
          <w:tcPr>
            <w:tcW w:w="7300" w:type="dxa"/>
            <w:tcBorders>
              <w:top w:val="nil"/>
              <w:left w:val="single" w:sz="12" w:space="0" w:color="auto"/>
              <w:bottom w:val="single" w:sz="4" w:space="0" w:color="auto"/>
              <w:right w:val="single" w:sz="12" w:space="0" w:color="auto"/>
            </w:tcBorders>
            <w:shd w:val="clear" w:color="auto" w:fill="auto"/>
            <w:noWrap/>
            <w:vAlign w:val="bottom"/>
            <w:hideMark/>
          </w:tcPr>
          <w:p w14:paraId="16783575" w14:textId="77777777" w:rsidR="00A5181B" w:rsidRPr="00B5215E" w:rsidRDefault="00A5181B" w:rsidP="00AA092E">
            <w:pPr>
              <w:spacing w:after="0" w:line="240" w:lineRule="auto"/>
              <w:rPr>
                <w:rFonts w:ascii="Calibri" w:eastAsia="Times New Roman" w:hAnsi="Calibri" w:cs="Times New Roman"/>
                <w:color w:val="000000"/>
                <w:lang w:eastAsia="cs-CZ"/>
              </w:rPr>
            </w:pPr>
            <w:r w:rsidRPr="00B5215E">
              <w:rPr>
                <w:rFonts w:ascii="Calibri" w:eastAsia="Times New Roman" w:hAnsi="Calibri" w:cs="Times New Roman"/>
                <w:color w:val="000000"/>
                <w:lang w:eastAsia="cs-CZ"/>
              </w:rPr>
              <w:t xml:space="preserve">Název </w:t>
            </w:r>
            <w:r w:rsidR="00AA092E">
              <w:rPr>
                <w:rFonts w:ascii="Calibri" w:eastAsia="Times New Roman" w:hAnsi="Calibri" w:cs="Times New Roman"/>
                <w:color w:val="000000"/>
                <w:lang w:eastAsia="cs-CZ"/>
              </w:rPr>
              <w:t>popisované události</w:t>
            </w:r>
          </w:p>
        </w:tc>
      </w:tr>
      <w:tr w:rsidR="00A5181B" w:rsidRPr="00B5215E" w14:paraId="1F19D650" w14:textId="77777777" w:rsidTr="00A5181B">
        <w:trPr>
          <w:trHeight w:val="300"/>
        </w:trPr>
        <w:tc>
          <w:tcPr>
            <w:tcW w:w="2560" w:type="dxa"/>
            <w:tcBorders>
              <w:top w:val="nil"/>
              <w:left w:val="single" w:sz="12" w:space="0" w:color="auto"/>
              <w:bottom w:val="single" w:sz="4" w:space="0" w:color="auto"/>
              <w:right w:val="single" w:sz="12" w:space="0" w:color="auto"/>
            </w:tcBorders>
            <w:shd w:val="clear" w:color="auto" w:fill="auto"/>
            <w:noWrap/>
            <w:vAlign w:val="bottom"/>
            <w:hideMark/>
          </w:tcPr>
          <w:p w14:paraId="5FA943E8" w14:textId="77777777" w:rsidR="00A5181B" w:rsidRPr="00B5215E" w:rsidRDefault="00A5181B" w:rsidP="00A5181B">
            <w:pPr>
              <w:spacing w:after="0" w:line="240" w:lineRule="auto"/>
              <w:rPr>
                <w:rFonts w:ascii="Calibri" w:eastAsia="Times New Roman" w:hAnsi="Calibri" w:cs="Times New Roman"/>
                <w:color w:val="000000"/>
                <w:lang w:eastAsia="cs-CZ"/>
              </w:rPr>
            </w:pPr>
            <w:r w:rsidRPr="00B5215E">
              <w:rPr>
                <w:rFonts w:ascii="Calibri" w:eastAsia="Times New Roman" w:hAnsi="Calibri" w:cs="Times New Roman"/>
                <w:color w:val="000000"/>
                <w:lang w:eastAsia="cs-CZ"/>
              </w:rPr>
              <w:t>D.trials.events.value</w:t>
            </w:r>
          </w:p>
        </w:tc>
        <w:tc>
          <w:tcPr>
            <w:tcW w:w="7300" w:type="dxa"/>
            <w:tcBorders>
              <w:top w:val="nil"/>
              <w:left w:val="single" w:sz="12" w:space="0" w:color="auto"/>
              <w:bottom w:val="single" w:sz="4" w:space="0" w:color="auto"/>
              <w:right w:val="single" w:sz="12" w:space="0" w:color="auto"/>
            </w:tcBorders>
            <w:shd w:val="clear" w:color="auto" w:fill="auto"/>
            <w:noWrap/>
            <w:vAlign w:val="bottom"/>
            <w:hideMark/>
          </w:tcPr>
          <w:p w14:paraId="7B9F0899" w14:textId="77777777" w:rsidR="00A5181B" w:rsidRPr="00B5215E" w:rsidRDefault="00AA092E" w:rsidP="00A5181B">
            <w:pPr>
              <w:spacing w:after="0" w:line="240" w:lineRule="auto"/>
              <w:rPr>
                <w:rFonts w:ascii="Calibri" w:eastAsia="Times New Roman" w:hAnsi="Calibri" w:cs="Times New Roman"/>
                <w:color w:val="000000"/>
                <w:lang w:eastAsia="cs-CZ"/>
              </w:rPr>
            </w:pPr>
            <w:r>
              <w:rPr>
                <w:rFonts w:ascii="Calibri" w:eastAsia="Times New Roman" w:hAnsi="Calibri" w:cs="Times New Roman"/>
                <w:color w:val="000000"/>
                <w:lang w:eastAsia="cs-CZ"/>
              </w:rPr>
              <w:t>Kódové číslo události</w:t>
            </w:r>
          </w:p>
        </w:tc>
      </w:tr>
      <w:tr w:rsidR="00A5181B" w:rsidRPr="00B5215E" w14:paraId="350175BA" w14:textId="77777777" w:rsidTr="00A5181B">
        <w:trPr>
          <w:trHeight w:val="300"/>
        </w:trPr>
        <w:tc>
          <w:tcPr>
            <w:tcW w:w="2560" w:type="dxa"/>
            <w:tcBorders>
              <w:top w:val="nil"/>
              <w:left w:val="single" w:sz="12" w:space="0" w:color="auto"/>
              <w:bottom w:val="single" w:sz="4" w:space="0" w:color="auto"/>
              <w:right w:val="single" w:sz="12" w:space="0" w:color="auto"/>
            </w:tcBorders>
            <w:shd w:val="clear" w:color="auto" w:fill="auto"/>
            <w:noWrap/>
            <w:vAlign w:val="bottom"/>
            <w:hideMark/>
          </w:tcPr>
          <w:p w14:paraId="3D3F70F0" w14:textId="77777777" w:rsidR="00A5181B" w:rsidRPr="00B5215E" w:rsidRDefault="00A5181B" w:rsidP="00A5181B">
            <w:pPr>
              <w:spacing w:after="0" w:line="240" w:lineRule="auto"/>
              <w:rPr>
                <w:rFonts w:ascii="Calibri" w:eastAsia="Times New Roman" w:hAnsi="Calibri" w:cs="Times New Roman"/>
                <w:color w:val="000000"/>
                <w:lang w:eastAsia="cs-CZ"/>
              </w:rPr>
            </w:pPr>
            <w:r w:rsidRPr="00B5215E">
              <w:rPr>
                <w:rFonts w:ascii="Calibri" w:eastAsia="Times New Roman" w:hAnsi="Calibri" w:cs="Times New Roman"/>
                <w:color w:val="000000"/>
                <w:lang w:eastAsia="cs-CZ"/>
              </w:rPr>
              <w:t>D.trials.events.time</w:t>
            </w:r>
          </w:p>
        </w:tc>
        <w:tc>
          <w:tcPr>
            <w:tcW w:w="7300" w:type="dxa"/>
            <w:tcBorders>
              <w:top w:val="nil"/>
              <w:left w:val="single" w:sz="12" w:space="0" w:color="auto"/>
              <w:bottom w:val="single" w:sz="4" w:space="0" w:color="auto"/>
              <w:right w:val="single" w:sz="12" w:space="0" w:color="auto"/>
            </w:tcBorders>
            <w:shd w:val="clear" w:color="auto" w:fill="auto"/>
            <w:noWrap/>
            <w:vAlign w:val="bottom"/>
            <w:hideMark/>
          </w:tcPr>
          <w:p w14:paraId="45DC71AB" w14:textId="77777777" w:rsidR="00A5181B" w:rsidRPr="00B5215E" w:rsidRDefault="00A5181B" w:rsidP="00AA092E">
            <w:pPr>
              <w:spacing w:after="0" w:line="240" w:lineRule="auto"/>
              <w:rPr>
                <w:rFonts w:ascii="Calibri" w:eastAsia="Times New Roman" w:hAnsi="Calibri" w:cs="Times New Roman"/>
                <w:color w:val="000000"/>
                <w:lang w:eastAsia="cs-CZ"/>
              </w:rPr>
            </w:pPr>
            <w:r w:rsidRPr="00B5215E">
              <w:rPr>
                <w:rFonts w:ascii="Calibri" w:eastAsia="Times New Roman" w:hAnsi="Calibri" w:cs="Times New Roman"/>
                <w:color w:val="000000"/>
                <w:lang w:eastAsia="cs-CZ"/>
              </w:rPr>
              <w:t xml:space="preserve">Čas začátku </w:t>
            </w:r>
            <w:r w:rsidR="00AA092E">
              <w:rPr>
                <w:rFonts w:ascii="Calibri" w:eastAsia="Times New Roman" w:hAnsi="Calibri" w:cs="Times New Roman"/>
                <w:color w:val="000000"/>
                <w:lang w:eastAsia="cs-CZ"/>
              </w:rPr>
              <w:t xml:space="preserve">události </w:t>
            </w:r>
            <w:r w:rsidRPr="00B5215E">
              <w:rPr>
                <w:rFonts w:ascii="Calibri" w:eastAsia="Times New Roman" w:hAnsi="Calibri" w:cs="Times New Roman"/>
                <w:color w:val="000000"/>
                <w:lang w:eastAsia="cs-CZ"/>
              </w:rPr>
              <w:t>v</w:t>
            </w:r>
            <w:r w:rsidR="00AA092E">
              <w:rPr>
                <w:rFonts w:ascii="Calibri" w:eastAsia="Times New Roman" w:hAnsi="Calibri" w:cs="Times New Roman"/>
                <w:color w:val="000000"/>
                <w:lang w:eastAsia="cs-CZ"/>
              </w:rPr>
              <w:t> </w:t>
            </w:r>
            <w:r w:rsidRPr="00B5215E">
              <w:rPr>
                <w:rFonts w:ascii="Calibri" w:eastAsia="Times New Roman" w:hAnsi="Calibri" w:cs="Times New Roman"/>
                <w:color w:val="000000"/>
                <w:lang w:eastAsia="cs-CZ"/>
              </w:rPr>
              <w:t>sekundách</w:t>
            </w:r>
          </w:p>
        </w:tc>
      </w:tr>
      <w:tr w:rsidR="00A5181B" w:rsidRPr="00B5215E" w14:paraId="5ED6FFC4" w14:textId="77777777" w:rsidTr="00A5181B">
        <w:trPr>
          <w:trHeight w:val="300"/>
        </w:trPr>
        <w:tc>
          <w:tcPr>
            <w:tcW w:w="2560" w:type="dxa"/>
            <w:tcBorders>
              <w:top w:val="nil"/>
              <w:left w:val="single" w:sz="12" w:space="0" w:color="auto"/>
              <w:bottom w:val="single" w:sz="4" w:space="0" w:color="auto"/>
              <w:right w:val="single" w:sz="12" w:space="0" w:color="auto"/>
            </w:tcBorders>
            <w:shd w:val="clear" w:color="auto" w:fill="auto"/>
            <w:noWrap/>
            <w:vAlign w:val="bottom"/>
            <w:hideMark/>
          </w:tcPr>
          <w:p w14:paraId="140E3AC9" w14:textId="77777777" w:rsidR="00A5181B" w:rsidRPr="00B5215E" w:rsidRDefault="00A5181B" w:rsidP="00A5181B">
            <w:pPr>
              <w:spacing w:after="0" w:line="240" w:lineRule="auto"/>
              <w:rPr>
                <w:rFonts w:ascii="Calibri" w:eastAsia="Times New Roman" w:hAnsi="Calibri" w:cs="Times New Roman"/>
                <w:color w:val="000000"/>
                <w:lang w:eastAsia="cs-CZ"/>
              </w:rPr>
            </w:pPr>
            <w:r w:rsidRPr="00B5215E">
              <w:rPr>
                <w:rFonts w:ascii="Calibri" w:eastAsia="Times New Roman" w:hAnsi="Calibri" w:cs="Times New Roman"/>
                <w:color w:val="000000"/>
                <w:lang w:eastAsia="cs-CZ"/>
              </w:rPr>
              <w:t>D.trials.events.duration</w:t>
            </w:r>
          </w:p>
        </w:tc>
        <w:tc>
          <w:tcPr>
            <w:tcW w:w="7300" w:type="dxa"/>
            <w:tcBorders>
              <w:top w:val="nil"/>
              <w:left w:val="single" w:sz="12" w:space="0" w:color="auto"/>
              <w:bottom w:val="single" w:sz="4" w:space="0" w:color="auto"/>
              <w:right w:val="single" w:sz="12" w:space="0" w:color="auto"/>
            </w:tcBorders>
            <w:shd w:val="clear" w:color="auto" w:fill="auto"/>
            <w:noWrap/>
            <w:vAlign w:val="bottom"/>
            <w:hideMark/>
          </w:tcPr>
          <w:p w14:paraId="00F1FF2D" w14:textId="77777777" w:rsidR="00A5181B" w:rsidRPr="00B5215E" w:rsidRDefault="00A5181B" w:rsidP="00AA092E">
            <w:pPr>
              <w:spacing w:after="0" w:line="240" w:lineRule="auto"/>
              <w:rPr>
                <w:rFonts w:ascii="Calibri" w:eastAsia="Times New Roman" w:hAnsi="Calibri" w:cs="Times New Roman"/>
                <w:color w:val="000000"/>
                <w:lang w:eastAsia="cs-CZ"/>
              </w:rPr>
            </w:pPr>
            <w:r w:rsidRPr="00B5215E">
              <w:rPr>
                <w:rFonts w:ascii="Calibri" w:eastAsia="Times New Roman" w:hAnsi="Calibri" w:cs="Times New Roman"/>
                <w:color w:val="000000"/>
                <w:lang w:eastAsia="cs-CZ"/>
              </w:rPr>
              <w:t xml:space="preserve">Doba trvání </w:t>
            </w:r>
            <w:r w:rsidR="00AA092E">
              <w:rPr>
                <w:rFonts w:ascii="Calibri" w:eastAsia="Times New Roman" w:hAnsi="Calibri" w:cs="Times New Roman"/>
                <w:color w:val="000000"/>
                <w:lang w:eastAsia="cs-CZ"/>
              </w:rPr>
              <w:t>události</w:t>
            </w:r>
          </w:p>
        </w:tc>
      </w:tr>
      <w:tr w:rsidR="00A5181B" w:rsidRPr="00B5215E" w14:paraId="29823F09" w14:textId="77777777" w:rsidTr="00A5181B">
        <w:trPr>
          <w:trHeight w:val="300"/>
        </w:trPr>
        <w:tc>
          <w:tcPr>
            <w:tcW w:w="2560" w:type="dxa"/>
            <w:tcBorders>
              <w:top w:val="nil"/>
              <w:left w:val="single" w:sz="12" w:space="0" w:color="auto"/>
              <w:bottom w:val="single" w:sz="4" w:space="0" w:color="auto"/>
              <w:right w:val="single" w:sz="12" w:space="0" w:color="auto"/>
            </w:tcBorders>
            <w:shd w:val="clear" w:color="auto" w:fill="auto"/>
            <w:noWrap/>
            <w:vAlign w:val="bottom"/>
            <w:hideMark/>
          </w:tcPr>
          <w:p w14:paraId="791EF8AA" w14:textId="77777777" w:rsidR="00A5181B" w:rsidRPr="00B5215E" w:rsidRDefault="00A5181B" w:rsidP="00A5181B">
            <w:pPr>
              <w:spacing w:after="0" w:line="240" w:lineRule="auto"/>
              <w:rPr>
                <w:rFonts w:ascii="Calibri" w:eastAsia="Times New Roman" w:hAnsi="Calibri" w:cs="Times New Roman"/>
                <w:color w:val="000000"/>
                <w:lang w:eastAsia="cs-CZ"/>
              </w:rPr>
            </w:pPr>
            <w:r w:rsidRPr="00B5215E">
              <w:rPr>
                <w:rFonts w:ascii="Calibri" w:eastAsia="Times New Roman" w:hAnsi="Calibri" w:cs="Times New Roman"/>
                <w:color w:val="000000"/>
                <w:lang w:eastAsia="cs-CZ"/>
              </w:rPr>
              <w:t>D.channels</w:t>
            </w:r>
          </w:p>
        </w:tc>
        <w:tc>
          <w:tcPr>
            <w:tcW w:w="7300" w:type="dxa"/>
            <w:tcBorders>
              <w:top w:val="nil"/>
              <w:left w:val="single" w:sz="12" w:space="0" w:color="auto"/>
              <w:bottom w:val="single" w:sz="4" w:space="0" w:color="auto"/>
              <w:right w:val="single" w:sz="12" w:space="0" w:color="auto"/>
            </w:tcBorders>
            <w:shd w:val="clear" w:color="auto" w:fill="auto"/>
            <w:noWrap/>
            <w:vAlign w:val="bottom"/>
            <w:hideMark/>
          </w:tcPr>
          <w:p w14:paraId="34367DBB" w14:textId="77777777" w:rsidR="00A5181B" w:rsidRPr="00B5215E" w:rsidRDefault="00A5181B" w:rsidP="00A5181B">
            <w:pPr>
              <w:spacing w:after="0" w:line="240" w:lineRule="auto"/>
              <w:rPr>
                <w:rFonts w:ascii="Calibri" w:eastAsia="Times New Roman" w:hAnsi="Calibri" w:cs="Times New Roman"/>
                <w:color w:val="000000"/>
                <w:lang w:eastAsia="cs-CZ"/>
              </w:rPr>
            </w:pPr>
            <w:r w:rsidRPr="00B5215E">
              <w:rPr>
                <w:rFonts w:ascii="Calibri" w:eastAsia="Times New Roman" w:hAnsi="Calibri" w:cs="Times New Roman"/>
                <w:color w:val="000000"/>
                <w:lang w:eastAsia="cs-CZ"/>
              </w:rPr>
              <w:t>Struktura popisující kanály záznamu, musí odpovídat pořadí kanálů v datech</w:t>
            </w:r>
          </w:p>
        </w:tc>
      </w:tr>
      <w:tr w:rsidR="00A5181B" w:rsidRPr="00B5215E" w14:paraId="05049D1D" w14:textId="77777777" w:rsidTr="00A5181B">
        <w:trPr>
          <w:trHeight w:val="300"/>
        </w:trPr>
        <w:tc>
          <w:tcPr>
            <w:tcW w:w="2560" w:type="dxa"/>
            <w:tcBorders>
              <w:top w:val="nil"/>
              <w:left w:val="single" w:sz="12" w:space="0" w:color="auto"/>
              <w:bottom w:val="single" w:sz="4" w:space="0" w:color="auto"/>
              <w:right w:val="single" w:sz="12" w:space="0" w:color="auto"/>
            </w:tcBorders>
            <w:shd w:val="clear" w:color="auto" w:fill="auto"/>
            <w:noWrap/>
            <w:vAlign w:val="bottom"/>
            <w:hideMark/>
          </w:tcPr>
          <w:p w14:paraId="04B8F66B" w14:textId="77777777" w:rsidR="00A5181B" w:rsidRPr="00B5215E" w:rsidRDefault="00A5181B" w:rsidP="00A5181B">
            <w:pPr>
              <w:spacing w:after="0" w:line="240" w:lineRule="auto"/>
              <w:rPr>
                <w:rFonts w:ascii="Calibri" w:eastAsia="Times New Roman" w:hAnsi="Calibri" w:cs="Times New Roman"/>
                <w:color w:val="000000"/>
                <w:lang w:eastAsia="cs-CZ"/>
              </w:rPr>
            </w:pPr>
            <w:r w:rsidRPr="00B5215E">
              <w:rPr>
                <w:rFonts w:ascii="Calibri" w:eastAsia="Times New Roman" w:hAnsi="Calibri" w:cs="Times New Roman"/>
                <w:color w:val="000000"/>
                <w:lang w:eastAsia="cs-CZ"/>
              </w:rPr>
              <w:t>D.channels.label</w:t>
            </w:r>
          </w:p>
        </w:tc>
        <w:tc>
          <w:tcPr>
            <w:tcW w:w="7300" w:type="dxa"/>
            <w:tcBorders>
              <w:top w:val="nil"/>
              <w:left w:val="single" w:sz="12" w:space="0" w:color="auto"/>
              <w:bottom w:val="single" w:sz="4" w:space="0" w:color="auto"/>
              <w:right w:val="single" w:sz="12" w:space="0" w:color="auto"/>
            </w:tcBorders>
            <w:shd w:val="clear" w:color="auto" w:fill="auto"/>
            <w:noWrap/>
            <w:vAlign w:val="bottom"/>
            <w:hideMark/>
          </w:tcPr>
          <w:p w14:paraId="46D2188C" w14:textId="77777777" w:rsidR="00A5181B" w:rsidRPr="00B5215E" w:rsidRDefault="00AA092E" w:rsidP="00AA092E">
            <w:pPr>
              <w:spacing w:after="0" w:line="240" w:lineRule="auto"/>
              <w:rPr>
                <w:rFonts w:ascii="Calibri" w:eastAsia="Times New Roman" w:hAnsi="Calibri" w:cs="Times New Roman"/>
                <w:color w:val="000000"/>
                <w:lang w:eastAsia="cs-CZ"/>
              </w:rPr>
            </w:pPr>
            <w:r>
              <w:rPr>
                <w:rFonts w:ascii="Calibri" w:eastAsia="Times New Roman" w:hAnsi="Calibri" w:cs="Times New Roman"/>
                <w:color w:val="000000"/>
                <w:lang w:eastAsia="cs-CZ"/>
              </w:rPr>
              <w:t>Název</w:t>
            </w:r>
            <w:r w:rsidR="00A5181B" w:rsidRPr="00B5215E">
              <w:rPr>
                <w:rFonts w:ascii="Calibri" w:eastAsia="Times New Roman" w:hAnsi="Calibri" w:cs="Times New Roman"/>
                <w:color w:val="000000"/>
                <w:lang w:eastAsia="cs-CZ"/>
              </w:rPr>
              <w:t xml:space="preserve"> kanál</w:t>
            </w:r>
            <w:r>
              <w:rPr>
                <w:rFonts w:ascii="Calibri" w:eastAsia="Times New Roman" w:hAnsi="Calibri" w:cs="Times New Roman"/>
                <w:color w:val="000000"/>
                <w:lang w:eastAsia="cs-CZ"/>
              </w:rPr>
              <w:t>u</w:t>
            </w:r>
          </w:p>
        </w:tc>
      </w:tr>
      <w:tr w:rsidR="00A5181B" w:rsidRPr="00B5215E" w14:paraId="2B016F81" w14:textId="77777777" w:rsidTr="00A5181B">
        <w:trPr>
          <w:trHeight w:val="300"/>
        </w:trPr>
        <w:tc>
          <w:tcPr>
            <w:tcW w:w="2560" w:type="dxa"/>
            <w:tcBorders>
              <w:top w:val="nil"/>
              <w:left w:val="single" w:sz="12" w:space="0" w:color="auto"/>
              <w:bottom w:val="single" w:sz="4" w:space="0" w:color="auto"/>
              <w:right w:val="single" w:sz="12" w:space="0" w:color="auto"/>
            </w:tcBorders>
            <w:shd w:val="clear" w:color="auto" w:fill="auto"/>
            <w:noWrap/>
            <w:vAlign w:val="bottom"/>
            <w:hideMark/>
          </w:tcPr>
          <w:p w14:paraId="1D0C0461" w14:textId="77777777" w:rsidR="00A5181B" w:rsidRPr="00B5215E" w:rsidRDefault="00A5181B" w:rsidP="00A5181B">
            <w:pPr>
              <w:spacing w:after="0" w:line="240" w:lineRule="auto"/>
              <w:rPr>
                <w:rFonts w:ascii="Calibri" w:eastAsia="Times New Roman" w:hAnsi="Calibri" w:cs="Times New Roman"/>
                <w:color w:val="000000"/>
                <w:lang w:eastAsia="cs-CZ"/>
              </w:rPr>
            </w:pPr>
            <w:r w:rsidRPr="00B5215E">
              <w:rPr>
                <w:rFonts w:ascii="Calibri" w:eastAsia="Times New Roman" w:hAnsi="Calibri" w:cs="Times New Roman"/>
                <w:color w:val="000000"/>
                <w:lang w:eastAsia="cs-CZ"/>
              </w:rPr>
              <w:t>D.channels.type</w:t>
            </w:r>
          </w:p>
        </w:tc>
        <w:tc>
          <w:tcPr>
            <w:tcW w:w="7300" w:type="dxa"/>
            <w:tcBorders>
              <w:top w:val="nil"/>
              <w:left w:val="single" w:sz="12" w:space="0" w:color="auto"/>
              <w:bottom w:val="single" w:sz="4" w:space="0" w:color="auto"/>
              <w:right w:val="single" w:sz="12" w:space="0" w:color="auto"/>
            </w:tcBorders>
            <w:shd w:val="clear" w:color="auto" w:fill="auto"/>
            <w:noWrap/>
            <w:vAlign w:val="bottom"/>
            <w:hideMark/>
          </w:tcPr>
          <w:p w14:paraId="7110C278" w14:textId="77777777" w:rsidR="00A5181B" w:rsidRPr="00B5215E" w:rsidRDefault="00A5181B" w:rsidP="00A5181B">
            <w:pPr>
              <w:spacing w:after="0" w:line="240" w:lineRule="auto"/>
              <w:rPr>
                <w:rFonts w:ascii="Calibri" w:eastAsia="Times New Roman" w:hAnsi="Calibri" w:cs="Times New Roman"/>
                <w:color w:val="000000"/>
                <w:lang w:eastAsia="cs-CZ"/>
              </w:rPr>
            </w:pPr>
            <w:r w:rsidRPr="00B5215E">
              <w:rPr>
                <w:rFonts w:ascii="Calibri" w:eastAsia="Times New Roman" w:hAnsi="Calibri" w:cs="Times New Roman"/>
                <w:color w:val="000000"/>
                <w:lang w:eastAsia="cs-CZ"/>
              </w:rPr>
              <w:t>Typ záznamu - 'MEG</w:t>
            </w:r>
            <w:r w:rsidR="00AA092E">
              <w:rPr>
                <w:rFonts w:ascii="Calibri" w:eastAsia="Times New Roman" w:hAnsi="Calibri" w:cs="Times New Roman"/>
                <w:color w:val="000000"/>
                <w:lang w:eastAsia="cs-CZ"/>
              </w:rPr>
              <w:t>', 'EEG', 'VEOG', 'HEOG', 'EMG'</w:t>
            </w:r>
            <w:r w:rsidRPr="00B5215E">
              <w:rPr>
                <w:rFonts w:ascii="Calibri" w:eastAsia="Times New Roman" w:hAnsi="Calibri" w:cs="Times New Roman"/>
                <w:color w:val="000000"/>
                <w:lang w:eastAsia="cs-CZ"/>
              </w:rPr>
              <w:t>,</w:t>
            </w:r>
            <w:r w:rsidR="00AA092E">
              <w:rPr>
                <w:rFonts w:ascii="Calibri" w:eastAsia="Times New Roman" w:hAnsi="Calibri" w:cs="Times New Roman"/>
                <w:color w:val="000000"/>
                <w:lang w:eastAsia="cs-CZ"/>
              </w:rPr>
              <w:t xml:space="preserve"> </w:t>
            </w:r>
            <w:r w:rsidRPr="00B5215E">
              <w:rPr>
                <w:rFonts w:ascii="Calibri" w:eastAsia="Times New Roman" w:hAnsi="Calibri" w:cs="Times New Roman"/>
                <w:color w:val="000000"/>
                <w:lang w:eastAsia="cs-CZ"/>
              </w:rPr>
              <w:t>'LFP'</w:t>
            </w:r>
          </w:p>
        </w:tc>
      </w:tr>
      <w:tr w:rsidR="00A5181B" w:rsidRPr="00B5215E" w14:paraId="519C0198" w14:textId="77777777" w:rsidTr="00A5181B">
        <w:trPr>
          <w:trHeight w:val="300"/>
        </w:trPr>
        <w:tc>
          <w:tcPr>
            <w:tcW w:w="2560" w:type="dxa"/>
            <w:tcBorders>
              <w:top w:val="nil"/>
              <w:left w:val="single" w:sz="12" w:space="0" w:color="auto"/>
              <w:bottom w:val="single" w:sz="4" w:space="0" w:color="auto"/>
              <w:right w:val="single" w:sz="12" w:space="0" w:color="auto"/>
            </w:tcBorders>
            <w:shd w:val="clear" w:color="auto" w:fill="auto"/>
            <w:noWrap/>
            <w:vAlign w:val="bottom"/>
            <w:hideMark/>
          </w:tcPr>
          <w:p w14:paraId="711F6FB8" w14:textId="77777777" w:rsidR="00A5181B" w:rsidRPr="00B5215E" w:rsidRDefault="00A5181B" w:rsidP="00A5181B">
            <w:pPr>
              <w:spacing w:after="0" w:line="240" w:lineRule="auto"/>
              <w:rPr>
                <w:rFonts w:ascii="Calibri" w:eastAsia="Times New Roman" w:hAnsi="Calibri" w:cs="Times New Roman"/>
                <w:color w:val="000000"/>
                <w:lang w:eastAsia="cs-CZ"/>
              </w:rPr>
            </w:pPr>
            <w:r w:rsidRPr="00B5215E">
              <w:rPr>
                <w:rFonts w:ascii="Calibri" w:eastAsia="Times New Roman" w:hAnsi="Calibri" w:cs="Times New Roman"/>
                <w:color w:val="000000"/>
                <w:lang w:eastAsia="cs-CZ"/>
              </w:rPr>
              <w:t>D.channels.units</w:t>
            </w:r>
          </w:p>
        </w:tc>
        <w:tc>
          <w:tcPr>
            <w:tcW w:w="7300" w:type="dxa"/>
            <w:tcBorders>
              <w:top w:val="nil"/>
              <w:left w:val="single" w:sz="12" w:space="0" w:color="auto"/>
              <w:bottom w:val="single" w:sz="4" w:space="0" w:color="auto"/>
              <w:right w:val="single" w:sz="12" w:space="0" w:color="auto"/>
            </w:tcBorders>
            <w:shd w:val="clear" w:color="auto" w:fill="auto"/>
            <w:noWrap/>
            <w:vAlign w:val="bottom"/>
            <w:hideMark/>
          </w:tcPr>
          <w:p w14:paraId="5E0DC719" w14:textId="77777777" w:rsidR="00A5181B" w:rsidRPr="00B5215E" w:rsidRDefault="00A5181B" w:rsidP="00AA092E">
            <w:pPr>
              <w:spacing w:after="0" w:line="240" w:lineRule="auto"/>
              <w:rPr>
                <w:rFonts w:ascii="Calibri" w:eastAsia="Times New Roman" w:hAnsi="Calibri" w:cs="Times New Roman"/>
                <w:color w:val="000000"/>
                <w:lang w:eastAsia="cs-CZ"/>
              </w:rPr>
            </w:pPr>
            <w:r w:rsidRPr="00B5215E">
              <w:rPr>
                <w:rFonts w:ascii="Calibri" w:eastAsia="Times New Roman" w:hAnsi="Calibri" w:cs="Times New Roman"/>
                <w:color w:val="000000"/>
                <w:lang w:eastAsia="cs-CZ"/>
              </w:rPr>
              <w:t>Jednotky</w:t>
            </w:r>
            <w:r w:rsidR="00AA092E">
              <w:rPr>
                <w:rFonts w:ascii="Calibri" w:eastAsia="Times New Roman" w:hAnsi="Calibri" w:cs="Times New Roman"/>
                <w:color w:val="000000"/>
                <w:lang w:eastAsia="cs-CZ"/>
              </w:rPr>
              <w:t xml:space="preserve"> kanálem</w:t>
            </w:r>
            <w:r w:rsidRPr="00B5215E">
              <w:rPr>
                <w:rFonts w:ascii="Calibri" w:eastAsia="Times New Roman" w:hAnsi="Calibri" w:cs="Times New Roman"/>
                <w:color w:val="000000"/>
                <w:lang w:eastAsia="cs-CZ"/>
              </w:rPr>
              <w:t xml:space="preserve"> </w:t>
            </w:r>
            <w:r w:rsidR="00AA092E">
              <w:rPr>
                <w:rFonts w:ascii="Calibri" w:eastAsia="Times New Roman" w:hAnsi="Calibri" w:cs="Times New Roman"/>
                <w:color w:val="000000"/>
                <w:lang w:eastAsia="cs-CZ"/>
              </w:rPr>
              <w:t xml:space="preserve">měřené veličiny </w:t>
            </w:r>
          </w:p>
        </w:tc>
      </w:tr>
      <w:tr w:rsidR="00AA092E" w:rsidRPr="00B5215E" w14:paraId="3DD91F81" w14:textId="77777777" w:rsidTr="00A5181B">
        <w:trPr>
          <w:trHeight w:val="300"/>
        </w:trPr>
        <w:tc>
          <w:tcPr>
            <w:tcW w:w="2560" w:type="dxa"/>
            <w:tcBorders>
              <w:top w:val="nil"/>
              <w:left w:val="single" w:sz="12" w:space="0" w:color="auto"/>
              <w:bottom w:val="single" w:sz="4" w:space="0" w:color="auto"/>
              <w:right w:val="single" w:sz="12" w:space="0" w:color="auto"/>
            </w:tcBorders>
            <w:shd w:val="clear" w:color="auto" w:fill="auto"/>
            <w:noWrap/>
            <w:vAlign w:val="bottom"/>
            <w:hideMark/>
          </w:tcPr>
          <w:p w14:paraId="68F5F331" w14:textId="77777777" w:rsidR="00AA092E" w:rsidRPr="00B5215E" w:rsidRDefault="00AA092E" w:rsidP="00AA092E">
            <w:pPr>
              <w:spacing w:after="0" w:line="240" w:lineRule="auto"/>
              <w:rPr>
                <w:rFonts w:ascii="Calibri" w:eastAsia="Times New Roman" w:hAnsi="Calibri" w:cs="Times New Roman"/>
                <w:color w:val="000000"/>
                <w:lang w:eastAsia="cs-CZ"/>
              </w:rPr>
            </w:pPr>
            <w:r w:rsidRPr="00B5215E">
              <w:rPr>
                <w:rFonts w:ascii="Calibri" w:eastAsia="Times New Roman" w:hAnsi="Calibri" w:cs="Times New Roman"/>
                <w:color w:val="000000"/>
                <w:lang w:eastAsia="cs-CZ"/>
              </w:rPr>
              <w:t>D.channels.bad</w:t>
            </w:r>
          </w:p>
        </w:tc>
        <w:tc>
          <w:tcPr>
            <w:tcW w:w="7300" w:type="dxa"/>
            <w:tcBorders>
              <w:top w:val="nil"/>
              <w:left w:val="single" w:sz="12" w:space="0" w:color="auto"/>
              <w:bottom w:val="single" w:sz="4" w:space="0" w:color="auto"/>
              <w:right w:val="single" w:sz="12" w:space="0" w:color="auto"/>
            </w:tcBorders>
            <w:shd w:val="clear" w:color="auto" w:fill="auto"/>
            <w:noWrap/>
            <w:vAlign w:val="bottom"/>
            <w:hideMark/>
          </w:tcPr>
          <w:p w14:paraId="3E7F89E0" w14:textId="77777777" w:rsidR="00AA092E" w:rsidRPr="00B5215E" w:rsidRDefault="00AA092E" w:rsidP="00AA092E">
            <w:pPr>
              <w:spacing w:after="0" w:line="240" w:lineRule="auto"/>
              <w:rPr>
                <w:rFonts w:ascii="Calibri" w:eastAsia="Times New Roman" w:hAnsi="Calibri" w:cs="Times New Roman"/>
                <w:color w:val="000000"/>
                <w:lang w:eastAsia="cs-CZ"/>
              </w:rPr>
            </w:pPr>
            <w:r w:rsidRPr="00B5215E">
              <w:rPr>
                <w:rFonts w:ascii="Calibri" w:eastAsia="Times New Roman" w:hAnsi="Calibri" w:cs="Times New Roman"/>
                <w:color w:val="000000"/>
                <w:lang w:eastAsia="cs-CZ"/>
              </w:rPr>
              <w:t xml:space="preserve">Příznak </w:t>
            </w:r>
            <w:r>
              <w:rPr>
                <w:rFonts w:ascii="Calibri" w:eastAsia="Times New Roman" w:hAnsi="Calibri" w:cs="Times New Roman"/>
                <w:color w:val="000000"/>
                <w:lang w:eastAsia="cs-CZ"/>
              </w:rPr>
              <w:t>poukazující na</w:t>
            </w:r>
            <w:r w:rsidRPr="00B5215E">
              <w:rPr>
                <w:rFonts w:ascii="Calibri" w:eastAsia="Times New Roman" w:hAnsi="Calibri" w:cs="Times New Roman"/>
                <w:color w:val="000000"/>
                <w:lang w:eastAsia="cs-CZ"/>
              </w:rPr>
              <w:t xml:space="preserve"> </w:t>
            </w:r>
            <w:r>
              <w:rPr>
                <w:rFonts w:ascii="Calibri" w:eastAsia="Times New Roman" w:hAnsi="Calibri" w:cs="Times New Roman"/>
                <w:color w:val="000000"/>
                <w:lang w:eastAsia="cs-CZ"/>
              </w:rPr>
              <w:t>kanál nevhodný pro další zpracování</w:t>
            </w:r>
          </w:p>
        </w:tc>
      </w:tr>
      <w:tr w:rsidR="00A5181B" w:rsidRPr="00B5215E" w14:paraId="2AF14776" w14:textId="77777777" w:rsidTr="00A5181B">
        <w:trPr>
          <w:trHeight w:val="300"/>
        </w:trPr>
        <w:tc>
          <w:tcPr>
            <w:tcW w:w="2560" w:type="dxa"/>
            <w:tcBorders>
              <w:top w:val="nil"/>
              <w:left w:val="single" w:sz="12" w:space="0" w:color="auto"/>
              <w:bottom w:val="single" w:sz="4" w:space="0" w:color="auto"/>
              <w:right w:val="single" w:sz="12" w:space="0" w:color="auto"/>
            </w:tcBorders>
            <w:shd w:val="clear" w:color="auto" w:fill="auto"/>
            <w:noWrap/>
            <w:vAlign w:val="bottom"/>
            <w:hideMark/>
          </w:tcPr>
          <w:p w14:paraId="4D9A7C7E" w14:textId="77777777" w:rsidR="00A5181B" w:rsidRPr="00B5215E" w:rsidRDefault="00A5181B" w:rsidP="00A5181B">
            <w:pPr>
              <w:spacing w:after="0" w:line="240" w:lineRule="auto"/>
              <w:rPr>
                <w:rFonts w:ascii="Calibri" w:eastAsia="Times New Roman" w:hAnsi="Calibri" w:cs="Times New Roman"/>
                <w:color w:val="000000"/>
                <w:lang w:eastAsia="cs-CZ"/>
              </w:rPr>
            </w:pPr>
            <w:r w:rsidRPr="00B5215E">
              <w:rPr>
                <w:rFonts w:ascii="Calibri" w:eastAsia="Times New Roman" w:hAnsi="Calibri" w:cs="Times New Roman"/>
                <w:color w:val="000000"/>
                <w:lang w:eastAsia="cs-CZ"/>
              </w:rPr>
              <w:t>D.channels.X_plot2D</w:t>
            </w:r>
          </w:p>
        </w:tc>
        <w:tc>
          <w:tcPr>
            <w:tcW w:w="7300" w:type="dxa"/>
            <w:tcBorders>
              <w:top w:val="nil"/>
              <w:left w:val="single" w:sz="12" w:space="0" w:color="auto"/>
              <w:bottom w:val="single" w:sz="4" w:space="0" w:color="auto"/>
              <w:right w:val="single" w:sz="12" w:space="0" w:color="auto"/>
            </w:tcBorders>
            <w:shd w:val="clear" w:color="auto" w:fill="auto"/>
            <w:noWrap/>
            <w:vAlign w:val="bottom"/>
            <w:hideMark/>
          </w:tcPr>
          <w:p w14:paraId="3AA6C571" w14:textId="77777777" w:rsidR="00A5181B" w:rsidRPr="00B5215E" w:rsidRDefault="00A5181B" w:rsidP="00A5181B">
            <w:pPr>
              <w:spacing w:after="0" w:line="240" w:lineRule="auto"/>
              <w:rPr>
                <w:rFonts w:ascii="Calibri" w:eastAsia="Times New Roman" w:hAnsi="Calibri" w:cs="Times New Roman"/>
                <w:color w:val="000000"/>
                <w:lang w:eastAsia="cs-CZ"/>
              </w:rPr>
            </w:pPr>
            <w:r w:rsidRPr="00B5215E">
              <w:rPr>
                <w:rFonts w:ascii="Calibri" w:eastAsia="Times New Roman" w:hAnsi="Calibri" w:cs="Times New Roman"/>
                <w:color w:val="000000"/>
                <w:lang w:eastAsia="cs-CZ"/>
              </w:rPr>
              <w:t>X souřadnice pozice na 2D ploše</w:t>
            </w:r>
          </w:p>
        </w:tc>
      </w:tr>
      <w:tr w:rsidR="00A5181B" w:rsidRPr="00B5215E" w14:paraId="56B50B2C" w14:textId="77777777" w:rsidTr="00A5181B">
        <w:trPr>
          <w:trHeight w:val="300"/>
        </w:trPr>
        <w:tc>
          <w:tcPr>
            <w:tcW w:w="2560" w:type="dxa"/>
            <w:tcBorders>
              <w:top w:val="nil"/>
              <w:left w:val="single" w:sz="12" w:space="0" w:color="auto"/>
              <w:bottom w:val="single" w:sz="4" w:space="0" w:color="auto"/>
              <w:right w:val="single" w:sz="12" w:space="0" w:color="auto"/>
            </w:tcBorders>
            <w:shd w:val="clear" w:color="auto" w:fill="auto"/>
            <w:noWrap/>
            <w:vAlign w:val="bottom"/>
            <w:hideMark/>
          </w:tcPr>
          <w:p w14:paraId="054F3151" w14:textId="77777777" w:rsidR="00A5181B" w:rsidRPr="00B5215E" w:rsidRDefault="00A5181B" w:rsidP="00A5181B">
            <w:pPr>
              <w:spacing w:after="0" w:line="240" w:lineRule="auto"/>
              <w:rPr>
                <w:rFonts w:ascii="Calibri" w:eastAsia="Times New Roman" w:hAnsi="Calibri" w:cs="Times New Roman"/>
                <w:color w:val="000000"/>
                <w:lang w:eastAsia="cs-CZ"/>
              </w:rPr>
            </w:pPr>
            <w:r w:rsidRPr="00B5215E">
              <w:rPr>
                <w:rFonts w:ascii="Calibri" w:eastAsia="Times New Roman" w:hAnsi="Calibri" w:cs="Times New Roman"/>
                <w:color w:val="000000"/>
                <w:lang w:eastAsia="cs-CZ"/>
              </w:rPr>
              <w:t>D.channels.Y_plot2D</w:t>
            </w:r>
          </w:p>
        </w:tc>
        <w:tc>
          <w:tcPr>
            <w:tcW w:w="7300" w:type="dxa"/>
            <w:tcBorders>
              <w:top w:val="nil"/>
              <w:left w:val="single" w:sz="12" w:space="0" w:color="auto"/>
              <w:bottom w:val="single" w:sz="4" w:space="0" w:color="auto"/>
              <w:right w:val="single" w:sz="12" w:space="0" w:color="auto"/>
            </w:tcBorders>
            <w:shd w:val="clear" w:color="auto" w:fill="auto"/>
            <w:noWrap/>
            <w:vAlign w:val="bottom"/>
            <w:hideMark/>
          </w:tcPr>
          <w:p w14:paraId="4A23B3C9" w14:textId="77777777" w:rsidR="00A5181B" w:rsidRPr="00B5215E" w:rsidRDefault="00A5181B" w:rsidP="00A5181B">
            <w:pPr>
              <w:spacing w:after="0" w:line="240" w:lineRule="auto"/>
              <w:rPr>
                <w:rFonts w:ascii="Calibri" w:eastAsia="Times New Roman" w:hAnsi="Calibri" w:cs="Times New Roman"/>
                <w:color w:val="000000"/>
                <w:lang w:eastAsia="cs-CZ"/>
              </w:rPr>
            </w:pPr>
            <w:r w:rsidRPr="00B5215E">
              <w:rPr>
                <w:rFonts w:ascii="Calibri" w:eastAsia="Times New Roman" w:hAnsi="Calibri" w:cs="Times New Roman"/>
                <w:color w:val="000000"/>
                <w:lang w:eastAsia="cs-CZ"/>
              </w:rPr>
              <w:t>Y souřadnice pozice na 2D ploše</w:t>
            </w:r>
          </w:p>
        </w:tc>
      </w:tr>
      <w:tr w:rsidR="00A5181B" w:rsidRPr="00B5215E" w14:paraId="13F16985" w14:textId="77777777" w:rsidTr="00A5181B">
        <w:trPr>
          <w:trHeight w:val="300"/>
        </w:trPr>
        <w:tc>
          <w:tcPr>
            <w:tcW w:w="2560" w:type="dxa"/>
            <w:tcBorders>
              <w:top w:val="nil"/>
              <w:left w:val="single" w:sz="12" w:space="0" w:color="auto"/>
              <w:bottom w:val="single" w:sz="4" w:space="0" w:color="auto"/>
              <w:right w:val="single" w:sz="12" w:space="0" w:color="auto"/>
            </w:tcBorders>
            <w:shd w:val="clear" w:color="auto" w:fill="auto"/>
            <w:noWrap/>
            <w:vAlign w:val="bottom"/>
            <w:hideMark/>
          </w:tcPr>
          <w:p w14:paraId="7A7A7910" w14:textId="77777777" w:rsidR="00A5181B" w:rsidRPr="00B5215E" w:rsidRDefault="00A5181B" w:rsidP="00A5181B">
            <w:pPr>
              <w:spacing w:after="0" w:line="240" w:lineRule="auto"/>
              <w:rPr>
                <w:rFonts w:ascii="Calibri" w:eastAsia="Times New Roman" w:hAnsi="Calibri" w:cs="Times New Roman"/>
                <w:color w:val="000000"/>
                <w:lang w:eastAsia="cs-CZ"/>
              </w:rPr>
            </w:pPr>
            <w:r w:rsidRPr="00B5215E">
              <w:rPr>
                <w:rFonts w:ascii="Calibri" w:eastAsia="Times New Roman" w:hAnsi="Calibri" w:cs="Times New Roman"/>
                <w:color w:val="000000"/>
                <w:lang w:eastAsia="cs-CZ"/>
              </w:rPr>
              <w:t>D.sensors</w:t>
            </w:r>
          </w:p>
        </w:tc>
        <w:tc>
          <w:tcPr>
            <w:tcW w:w="7300" w:type="dxa"/>
            <w:tcBorders>
              <w:top w:val="nil"/>
              <w:left w:val="single" w:sz="12" w:space="0" w:color="auto"/>
              <w:bottom w:val="single" w:sz="4" w:space="0" w:color="auto"/>
              <w:right w:val="single" w:sz="12" w:space="0" w:color="auto"/>
            </w:tcBorders>
            <w:shd w:val="clear" w:color="auto" w:fill="auto"/>
            <w:noWrap/>
            <w:vAlign w:val="bottom"/>
            <w:hideMark/>
          </w:tcPr>
          <w:p w14:paraId="47835219" w14:textId="77777777" w:rsidR="00A5181B" w:rsidRPr="00B5215E" w:rsidRDefault="00AA092E" w:rsidP="00AA092E">
            <w:pPr>
              <w:spacing w:after="0" w:line="240" w:lineRule="auto"/>
              <w:rPr>
                <w:rFonts w:ascii="Calibri" w:eastAsia="Times New Roman" w:hAnsi="Calibri" w:cs="Times New Roman"/>
                <w:color w:val="000000"/>
                <w:lang w:eastAsia="cs-CZ"/>
              </w:rPr>
            </w:pPr>
            <w:r>
              <w:rPr>
                <w:rFonts w:ascii="Calibri" w:eastAsia="Times New Roman" w:hAnsi="Calibri" w:cs="Times New Roman"/>
                <w:color w:val="000000"/>
                <w:lang w:eastAsia="cs-CZ"/>
              </w:rPr>
              <w:t>S</w:t>
            </w:r>
            <w:r w:rsidR="00A5181B" w:rsidRPr="00B5215E">
              <w:rPr>
                <w:rFonts w:ascii="Calibri" w:eastAsia="Times New Roman" w:hAnsi="Calibri" w:cs="Times New Roman"/>
                <w:color w:val="000000"/>
                <w:lang w:eastAsia="cs-CZ"/>
              </w:rPr>
              <w:t>truktura</w:t>
            </w:r>
            <w:r>
              <w:rPr>
                <w:rFonts w:ascii="Calibri" w:eastAsia="Times New Roman" w:hAnsi="Calibri" w:cs="Times New Roman"/>
                <w:color w:val="000000"/>
                <w:lang w:eastAsia="cs-CZ"/>
              </w:rPr>
              <w:t xml:space="preserve"> upřesňující informace o elektrodách</w:t>
            </w:r>
          </w:p>
        </w:tc>
      </w:tr>
      <w:tr w:rsidR="00A5181B" w:rsidRPr="00B5215E" w14:paraId="09EC1C0E" w14:textId="77777777" w:rsidTr="00A5181B">
        <w:trPr>
          <w:trHeight w:val="300"/>
        </w:trPr>
        <w:tc>
          <w:tcPr>
            <w:tcW w:w="2560" w:type="dxa"/>
            <w:tcBorders>
              <w:top w:val="nil"/>
              <w:left w:val="single" w:sz="12" w:space="0" w:color="auto"/>
              <w:bottom w:val="single" w:sz="4" w:space="0" w:color="auto"/>
              <w:right w:val="single" w:sz="12" w:space="0" w:color="auto"/>
            </w:tcBorders>
            <w:shd w:val="clear" w:color="auto" w:fill="auto"/>
            <w:noWrap/>
            <w:vAlign w:val="bottom"/>
            <w:hideMark/>
          </w:tcPr>
          <w:p w14:paraId="2F69BE07" w14:textId="77777777" w:rsidR="00A5181B" w:rsidRPr="00B5215E" w:rsidRDefault="00A5181B" w:rsidP="00A5181B">
            <w:pPr>
              <w:spacing w:after="0" w:line="240" w:lineRule="auto"/>
              <w:rPr>
                <w:rFonts w:ascii="Calibri" w:eastAsia="Times New Roman" w:hAnsi="Calibri" w:cs="Times New Roman"/>
                <w:color w:val="000000"/>
                <w:lang w:eastAsia="cs-CZ"/>
              </w:rPr>
            </w:pPr>
            <w:r w:rsidRPr="00B5215E">
              <w:rPr>
                <w:rFonts w:ascii="Calibri" w:eastAsia="Times New Roman" w:hAnsi="Calibri" w:cs="Times New Roman"/>
                <w:color w:val="000000"/>
                <w:lang w:eastAsia="cs-CZ"/>
              </w:rPr>
              <w:t>D.sensors.eeg.chanpos</w:t>
            </w:r>
          </w:p>
        </w:tc>
        <w:tc>
          <w:tcPr>
            <w:tcW w:w="7300" w:type="dxa"/>
            <w:tcBorders>
              <w:top w:val="nil"/>
              <w:left w:val="single" w:sz="12" w:space="0" w:color="auto"/>
              <w:bottom w:val="single" w:sz="4" w:space="0" w:color="auto"/>
              <w:right w:val="single" w:sz="12" w:space="0" w:color="auto"/>
            </w:tcBorders>
            <w:shd w:val="clear" w:color="auto" w:fill="auto"/>
            <w:noWrap/>
            <w:vAlign w:val="bottom"/>
            <w:hideMark/>
          </w:tcPr>
          <w:p w14:paraId="06ABDA8E" w14:textId="77777777" w:rsidR="00A5181B" w:rsidRPr="00B5215E" w:rsidRDefault="00AA092E" w:rsidP="00AA092E">
            <w:pPr>
              <w:spacing w:after="0" w:line="240" w:lineRule="auto"/>
              <w:rPr>
                <w:rFonts w:ascii="Calibri" w:eastAsia="Times New Roman" w:hAnsi="Calibri" w:cs="Times New Roman"/>
                <w:color w:val="000000"/>
                <w:lang w:eastAsia="cs-CZ"/>
              </w:rPr>
            </w:pPr>
            <w:r>
              <w:rPr>
                <w:rFonts w:ascii="Calibri" w:eastAsia="Times New Roman" w:hAnsi="Calibri" w:cs="Times New Roman"/>
                <w:color w:val="000000"/>
                <w:lang w:eastAsia="cs-CZ"/>
              </w:rPr>
              <w:t>Matice obsahující p</w:t>
            </w:r>
            <w:r w:rsidR="00A5181B" w:rsidRPr="00B5215E">
              <w:rPr>
                <w:rFonts w:ascii="Calibri" w:eastAsia="Times New Roman" w:hAnsi="Calibri" w:cs="Times New Roman"/>
                <w:color w:val="000000"/>
                <w:lang w:eastAsia="cs-CZ"/>
              </w:rPr>
              <w:t xml:space="preserve">ozice </w:t>
            </w:r>
            <w:r>
              <w:rPr>
                <w:rFonts w:ascii="Calibri" w:eastAsia="Times New Roman" w:hAnsi="Calibri" w:cs="Times New Roman"/>
                <w:color w:val="000000"/>
                <w:lang w:eastAsia="cs-CZ"/>
              </w:rPr>
              <w:t>kanálu</w:t>
            </w:r>
            <w:r w:rsidR="00A5181B" w:rsidRPr="00B5215E">
              <w:rPr>
                <w:rFonts w:ascii="Calibri" w:eastAsia="Times New Roman" w:hAnsi="Calibri" w:cs="Times New Roman"/>
                <w:color w:val="000000"/>
                <w:lang w:eastAsia="cs-CZ"/>
              </w:rPr>
              <w:t xml:space="preserve"> na skalpu</w:t>
            </w:r>
          </w:p>
        </w:tc>
      </w:tr>
      <w:tr w:rsidR="00A5181B" w:rsidRPr="00B5215E" w14:paraId="02837EE4" w14:textId="77777777" w:rsidTr="00A5181B">
        <w:trPr>
          <w:trHeight w:val="300"/>
        </w:trPr>
        <w:tc>
          <w:tcPr>
            <w:tcW w:w="2560" w:type="dxa"/>
            <w:tcBorders>
              <w:top w:val="nil"/>
              <w:left w:val="single" w:sz="12" w:space="0" w:color="auto"/>
              <w:bottom w:val="single" w:sz="4" w:space="0" w:color="auto"/>
              <w:right w:val="single" w:sz="12" w:space="0" w:color="auto"/>
            </w:tcBorders>
            <w:shd w:val="clear" w:color="auto" w:fill="auto"/>
            <w:noWrap/>
            <w:vAlign w:val="bottom"/>
            <w:hideMark/>
          </w:tcPr>
          <w:p w14:paraId="41FD0DD7" w14:textId="77777777" w:rsidR="00A5181B" w:rsidRPr="00B5215E" w:rsidRDefault="00A5181B" w:rsidP="00A5181B">
            <w:pPr>
              <w:spacing w:after="0" w:line="240" w:lineRule="auto"/>
              <w:rPr>
                <w:rFonts w:ascii="Calibri" w:eastAsia="Times New Roman" w:hAnsi="Calibri" w:cs="Times New Roman"/>
                <w:color w:val="000000"/>
                <w:lang w:eastAsia="cs-CZ"/>
              </w:rPr>
            </w:pPr>
            <w:r w:rsidRPr="00B5215E">
              <w:rPr>
                <w:rFonts w:ascii="Calibri" w:eastAsia="Times New Roman" w:hAnsi="Calibri" w:cs="Times New Roman"/>
                <w:color w:val="000000"/>
                <w:lang w:eastAsia="cs-CZ"/>
              </w:rPr>
              <w:t>D.sensors.eeg.chantype</w:t>
            </w:r>
          </w:p>
        </w:tc>
        <w:tc>
          <w:tcPr>
            <w:tcW w:w="7300" w:type="dxa"/>
            <w:tcBorders>
              <w:top w:val="nil"/>
              <w:left w:val="single" w:sz="12" w:space="0" w:color="auto"/>
              <w:bottom w:val="single" w:sz="4" w:space="0" w:color="auto"/>
              <w:right w:val="single" w:sz="12" w:space="0" w:color="auto"/>
            </w:tcBorders>
            <w:shd w:val="clear" w:color="auto" w:fill="auto"/>
            <w:noWrap/>
            <w:vAlign w:val="bottom"/>
            <w:hideMark/>
          </w:tcPr>
          <w:p w14:paraId="2408D942" w14:textId="77777777" w:rsidR="00A5181B" w:rsidRPr="00B5215E" w:rsidRDefault="00A5181B" w:rsidP="00A5181B">
            <w:pPr>
              <w:spacing w:after="0" w:line="240" w:lineRule="auto"/>
              <w:rPr>
                <w:rFonts w:ascii="Calibri" w:eastAsia="Times New Roman" w:hAnsi="Calibri" w:cs="Times New Roman"/>
                <w:color w:val="000000"/>
                <w:lang w:eastAsia="cs-CZ"/>
              </w:rPr>
            </w:pPr>
            <w:r w:rsidRPr="00B5215E">
              <w:rPr>
                <w:rFonts w:ascii="Calibri" w:eastAsia="Times New Roman" w:hAnsi="Calibri" w:cs="Times New Roman"/>
                <w:color w:val="000000"/>
                <w:lang w:eastAsia="cs-CZ"/>
              </w:rPr>
              <w:t>Typ záznamu - 'MEG', 'EEG', 'VEOG', 'HEOG', 'EMG' ,'LFP'</w:t>
            </w:r>
          </w:p>
        </w:tc>
      </w:tr>
      <w:tr w:rsidR="00A5181B" w:rsidRPr="00B5215E" w14:paraId="0E6A22BE" w14:textId="77777777" w:rsidTr="00A5181B">
        <w:trPr>
          <w:trHeight w:val="300"/>
        </w:trPr>
        <w:tc>
          <w:tcPr>
            <w:tcW w:w="2560" w:type="dxa"/>
            <w:tcBorders>
              <w:top w:val="nil"/>
              <w:left w:val="single" w:sz="12" w:space="0" w:color="auto"/>
              <w:bottom w:val="single" w:sz="4" w:space="0" w:color="auto"/>
              <w:right w:val="single" w:sz="12" w:space="0" w:color="auto"/>
            </w:tcBorders>
            <w:shd w:val="clear" w:color="auto" w:fill="auto"/>
            <w:noWrap/>
            <w:vAlign w:val="bottom"/>
            <w:hideMark/>
          </w:tcPr>
          <w:p w14:paraId="09A79000" w14:textId="77777777" w:rsidR="00A5181B" w:rsidRPr="00B5215E" w:rsidRDefault="00A5181B" w:rsidP="00A5181B">
            <w:pPr>
              <w:spacing w:after="0" w:line="240" w:lineRule="auto"/>
              <w:rPr>
                <w:rFonts w:ascii="Calibri" w:eastAsia="Times New Roman" w:hAnsi="Calibri" w:cs="Times New Roman"/>
                <w:color w:val="000000"/>
                <w:lang w:eastAsia="cs-CZ"/>
              </w:rPr>
            </w:pPr>
            <w:r w:rsidRPr="00B5215E">
              <w:rPr>
                <w:rFonts w:ascii="Calibri" w:eastAsia="Times New Roman" w:hAnsi="Calibri" w:cs="Times New Roman"/>
                <w:color w:val="000000"/>
                <w:lang w:eastAsia="cs-CZ"/>
              </w:rPr>
              <w:t xml:space="preserve"> D.sensors.eeg.chanunit</w:t>
            </w:r>
          </w:p>
        </w:tc>
        <w:tc>
          <w:tcPr>
            <w:tcW w:w="7300" w:type="dxa"/>
            <w:tcBorders>
              <w:top w:val="nil"/>
              <w:left w:val="single" w:sz="12" w:space="0" w:color="auto"/>
              <w:bottom w:val="single" w:sz="4" w:space="0" w:color="auto"/>
              <w:right w:val="single" w:sz="12" w:space="0" w:color="auto"/>
            </w:tcBorders>
            <w:shd w:val="clear" w:color="auto" w:fill="auto"/>
            <w:noWrap/>
            <w:vAlign w:val="bottom"/>
            <w:hideMark/>
          </w:tcPr>
          <w:p w14:paraId="7C4C190E" w14:textId="77777777" w:rsidR="00A5181B" w:rsidRPr="00B5215E" w:rsidRDefault="00A5181B" w:rsidP="00A5181B">
            <w:pPr>
              <w:spacing w:after="0" w:line="240" w:lineRule="auto"/>
              <w:rPr>
                <w:rFonts w:ascii="Calibri" w:eastAsia="Times New Roman" w:hAnsi="Calibri" w:cs="Times New Roman"/>
                <w:color w:val="000000"/>
                <w:lang w:eastAsia="cs-CZ"/>
              </w:rPr>
            </w:pPr>
            <w:r w:rsidRPr="00B5215E">
              <w:rPr>
                <w:rFonts w:ascii="Calibri" w:eastAsia="Times New Roman" w:hAnsi="Calibri" w:cs="Times New Roman"/>
                <w:color w:val="000000"/>
                <w:lang w:eastAsia="cs-CZ"/>
              </w:rPr>
              <w:t>Jednotky kanálů</w:t>
            </w:r>
          </w:p>
        </w:tc>
      </w:tr>
      <w:tr w:rsidR="00A5181B" w:rsidRPr="00B5215E" w14:paraId="2A022BFA" w14:textId="77777777" w:rsidTr="00A5181B">
        <w:trPr>
          <w:trHeight w:val="300"/>
        </w:trPr>
        <w:tc>
          <w:tcPr>
            <w:tcW w:w="2560" w:type="dxa"/>
            <w:tcBorders>
              <w:top w:val="nil"/>
              <w:left w:val="single" w:sz="12" w:space="0" w:color="auto"/>
              <w:bottom w:val="single" w:sz="4" w:space="0" w:color="auto"/>
              <w:right w:val="single" w:sz="12" w:space="0" w:color="auto"/>
            </w:tcBorders>
            <w:shd w:val="clear" w:color="auto" w:fill="auto"/>
            <w:noWrap/>
            <w:vAlign w:val="bottom"/>
            <w:hideMark/>
          </w:tcPr>
          <w:p w14:paraId="18C39689" w14:textId="77777777" w:rsidR="00A5181B" w:rsidRPr="00B5215E" w:rsidRDefault="00A5181B" w:rsidP="00A5181B">
            <w:pPr>
              <w:spacing w:after="0" w:line="240" w:lineRule="auto"/>
              <w:rPr>
                <w:rFonts w:ascii="Calibri" w:eastAsia="Times New Roman" w:hAnsi="Calibri" w:cs="Times New Roman"/>
                <w:color w:val="000000"/>
                <w:lang w:eastAsia="cs-CZ"/>
              </w:rPr>
            </w:pPr>
            <w:r w:rsidRPr="00B5215E">
              <w:rPr>
                <w:rFonts w:ascii="Calibri" w:eastAsia="Times New Roman" w:hAnsi="Calibri" w:cs="Times New Roman"/>
                <w:color w:val="000000"/>
                <w:lang w:eastAsia="cs-CZ"/>
              </w:rPr>
              <w:t>D.sensors.eeg.elecpos</w:t>
            </w:r>
          </w:p>
        </w:tc>
        <w:tc>
          <w:tcPr>
            <w:tcW w:w="7300" w:type="dxa"/>
            <w:tcBorders>
              <w:top w:val="nil"/>
              <w:left w:val="single" w:sz="12" w:space="0" w:color="auto"/>
              <w:bottom w:val="single" w:sz="4" w:space="0" w:color="auto"/>
              <w:right w:val="single" w:sz="12" w:space="0" w:color="auto"/>
            </w:tcBorders>
            <w:shd w:val="clear" w:color="auto" w:fill="auto"/>
            <w:noWrap/>
            <w:vAlign w:val="bottom"/>
            <w:hideMark/>
          </w:tcPr>
          <w:p w14:paraId="2272D280" w14:textId="77777777" w:rsidR="00A5181B" w:rsidRPr="00B5215E" w:rsidRDefault="00AA092E" w:rsidP="00AA092E">
            <w:pPr>
              <w:spacing w:after="0" w:line="240" w:lineRule="auto"/>
              <w:rPr>
                <w:rFonts w:ascii="Calibri" w:eastAsia="Times New Roman" w:hAnsi="Calibri" w:cs="Times New Roman"/>
                <w:color w:val="000000"/>
                <w:lang w:eastAsia="cs-CZ"/>
              </w:rPr>
            </w:pPr>
            <w:r>
              <w:rPr>
                <w:rFonts w:ascii="Calibri" w:eastAsia="Times New Roman" w:hAnsi="Calibri" w:cs="Times New Roman"/>
                <w:color w:val="000000"/>
                <w:lang w:eastAsia="cs-CZ"/>
              </w:rPr>
              <w:t>Matice obsahující p</w:t>
            </w:r>
            <w:r w:rsidRPr="00B5215E">
              <w:rPr>
                <w:rFonts w:ascii="Calibri" w:eastAsia="Times New Roman" w:hAnsi="Calibri" w:cs="Times New Roman"/>
                <w:color w:val="000000"/>
                <w:lang w:eastAsia="cs-CZ"/>
              </w:rPr>
              <w:t xml:space="preserve">ozice </w:t>
            </w:r>
            <w:r>
              <w:rPr>
                <w:rFonts w:ascii="Calibri" w:eastAsia="Times New Roman" w:hAnsi="Calibri" w:cs="Times New Roman"/>
                <w:color w:val="000000"/>
                <w:lang w:eastAsia="cs-CZ"/>
              </w:rPr>
              <w:t>elektrod</w:t>
            </w:r>
            <w:r w:rsidRPr="00B5215E">
              <w:rPr>
                <w:rFonts w:ascii="Calibri" w:eastAsia="Times New Roman" w:hAnsi="Calibri" w:cs="Times New Roman"/>
                <w:color w:val="000000"/>
                <w:lang w:eastAsia="cs-CZ"/>
              </w:rPr>
              <w:t xml:space="preserve"> na skalpu</w:t>
            </w:r>
            <w:r w:rsidR="00A870D0">
              <w:rPr>
                <w:rFonts w:ascii="Calibri" w:eastAsia="Times New Roman" w:hAnsi="Calibri" w:cs="Times New Roman"/>
                <w:color w:val="000000"/>
                <w:lang w:eastAsia="cs-CZ"/>
              </w:rPr>
              <w:t xml:space="preserve">, totožná s </w:t>
            </w:r>
            <w:r w:rsidR="00A870D0" w:rsidRPr="00B5215E">
              <w:rPr>
                <w:rFonts w:ascii="Calibri" w:eastAsia="Times New Roman" w:hAnsi="Calibri" w:cs="Times New Roman"/>
                <w:color w:val="000000"/>
                <w:lang w:eastAsia="cs-CZ"/>
              </w:rPr>
              <w:t>D.sensors.eeg.chanpos</w:t>
            </w:r>
          </w:p>
        </w:tc>
      </w:tr>
      <w:tr w:rsidR="00A5181B" w:rsidRPr="00B5215E" w14:paraId="51A1677B" w14:textId="77777777" w:rsidTr="00A5181B">
        <w:trPr>
          <w:trHeight w:val="300"/>
        </w:trPr>
        <w:tc>
          <w:tcPr>
            <w:tcW w:w="2560" w:type="dxa"/>
            <w:tcBorders>
              <w:top w:val="nil"/>
              <w:left w:val="single" w:sz="12" w:space="0" w:color="auto"/>
              <w:bottom w:val="single" w:sz="4" w:space="0" w:color="auto"/>
              <w:right w:val="single" w:sz="12" w:space="0" w:color="auto"/>
            </w:tcBorders>
            <w:shd w:val="clear" w:color="auto" w:fill="auto"/>
            <w:noWrap/>
            <w:vAlign w:val="bottom"/>
            <w:hideMark/>
          </w:tcPr>
          <w:p w14:paraId="305DE77E" w14:textId="77777777" w:rsidR="00A5181B" w:rsidRPr="00B5215E" w:rsidRDefault="00A5181B" w:rsidP="00A5181B">
            <w:pPr>
              <w:spacing w:after="0" w:line="240" w:lineRule="auto"/>
              <w:rPr>
                <w:rFonts w:ascii="Calibri" w:eastAsia="Times New Roman" w:hAnsi="Calibri" w:cs="Times New Roman"/>
                <w:color w:val="000000"/>
                <w:lang w:eastAsia="cs-CZ"/>
              </w:rPr>
            </w:pPr>
            <w:r w:rsidRPr="00B5215E">
              <w:rPr>
                <w:rFonts w:ascii="Calibri" w:eastAsia="Times New Roman" w:hAnsi="Calibri" w:cs="Times New Roman"/>
                <w:color w:val="000000"/>
                <w:lang w:eastAsia="cs-CZ"/>
              </w:rPr>
              <w:t>D.sensors.eeg.label</w:t>
            </w:r>
          </w:p>
        </w:tc>
        <w:tc>
          <w:tcPr>
            <w:tcW w:w="7300" w:type="dxa"/>
            <w:tcBorders>
              <w:top w:val="nil"/>
              <w:left w:val="single" w:sz="12" w:space="0" w:color="auto"/>
              <w:bottom w:val="single" w:sz="4" w:space="0" w:color="auto"/>
              <w:right w:val="single" w:sz="12" w:space="0" w:color="auto"/>
            </w:tcBorders>
            <w:shd w:val="clear" w:color="auto" w:fill="auto"/>
            <w:noWrap/>
            <w:vAlign w:val="bottom"/>
            <w:hideMark/>
          </w:tcPr>
          <w:p w14:paraId="1D86A62A" w14:textId="77777777" w:rsidR="00A5181B" w:rsidRPr="00B5215E" w:rsidRDefault="00A870D0" w:rsidP="00A5181B">
            <w:pPr>
              <w:spacing w:after="0" w:line="240" w:lineRule="auto"/>
              <w:rPr>
                <w:rFonts w:ascii="Calibri" w:eastAsia="Times New Roman" w:hAnsi="Calibri" w:cs="Times New Roman"/>
                <w:color w:val="000000"/>
                <w:lang w:eastAsia="cs-CZ"/>
              </w:rPr>
            </w:pPr>
            <w:r>
              <w:rPr>
                <w:rFonts w:ascii="Calibri" w:eastAsia="Times New Roman" w:hAnsi="Calibri" w:cs="Times New Roman"/>
                <w:color w:val="000000"/>
                <w:lang w:eastAsia="cs-CZ"/>
              </w:rPr>
              <w:t>Náz</w:t>
            </w:r>
            <w:r w:rsidR="00A5181B" w:rsidRPr="00B5215E">
              <w:rPr>
                <w:rFonts w:ascii="Calibri" w:eastAsia="Times New Roman" w:hAnsi="Calibri" w:cs="Times New Roman"/>
                <w:color w:val="000000"/>
                <w:lang w:eastAsia="cs-CZ"/>
              </w:rPr>
              <w:t>v</w:t>
            </w:r>
            <w:r>
              <w:rPr>
                <w:rFonts w:ascii="Calibri" w:eastAsia="Times New Roman" w:hAnsi="Calibri" w:cs="Times New Roman"/>
                <w:color w:val="000000"/>
                <w:lang w:eastAsia="cs-CZ"/>
              </w:rPr>
              <w:t>y kanálů</w:t>
            </w:r>
          </w:p>
        </w:tc>
      </w:tr>
      <w:tr w:rsidR="00A5181B" w:rsidRPr="00B5215E" w14:paraId="1AA673AA" w14:textId="77777777" w:rsidTr="00A5181B">
        <w:trPr>
          <w:trHeight w:val="300"/>
        </w:trPr>
        <w:tc>
          <w:tcPr>
            <w:tcW w:w="2560" w:type="dxa"/>
            <w:tcBorders>
              <w:top w:val="nil"/>
              <w:left w:val="single" w:sz="12" w:space="0" w:color="auto"/>
              <w:bottom w:val="single" w:sz="4" w:space="0" w:color="auto"/>
              <w:right w:val="single" w:sz="12" w:space="0" w:color="auto"/>
            </w:tcBorders>
            <w:shd w:val="clear" w:color="auto" w:fill="auto"/>
            <w:noWrap/>
            <w:vAlign w:val="bottom"/>
            <w:hideMark/>
          </w:tcPr>
          <w:p w14:paraId="380BCBCD" w14:textId="77777777" w:rsidR="00A5181B" w:rsidRPr="00B5215E" w:rsidRDefault="00A5181B" w:rsidP="00A5181B">
            <w:pPr>
              <w:spacing w:after="0" w:line="240" w:lineRule="auto"/>
              <w:rPr>
                <w:rFonts w:ascii="Calibri" w:eastAsia="Times New Roman" w:hAnsi="Calibri" w:cs="Times New Roman"/>
                <w:color w:val="000000"/>
                <w:lang w:eastAsia="cs-CZ"/>
              </w:rPr>
            </w:pPr>
            <w:r w:rsidRPr="00B5215E">
              <w:rPr>
                <w:rFonts w:ascii="Calibri" w:eastAsia="Times New Roman" w:hAnsi="Calibri" w:cs="Times New Roman"/>
                <w:color w:val="000000"/>
                <w:lang w:eastAsia="cs-CZ"/>
              </w:rPr>
              <w:t>D.sensors.eeg.type</w:t>
            </w:r>
          </w:p>
        </w:tc>
        <w:tc>
          <w:tcPr>
            <w:tcW w:w="7300" w:type="dxa"/>
            <w:tcBorders>
              <w:top w:val="nil"/>
              <w:left w:val="single" w:sz="12" w:space="0" w:color="auto"/>
              <w:bottom w:val="single" w:sz="4" w:space="0" w:color="auto"/>
              <w:right w:val="single" w:sz="12" w:space="0" w:color="auto"/>
            </w:tcBorders>
            <w:shd w:val="clear" w:color="auto" w:fill="auto"/>
            <w:noWrap/>
            <w:vAlign w:val="bottom"/>
            <w:hideMark/>
          </w:tcPr>
          <w:p w14:paraId="37964373" w14:textId="77777777" w:rsidR="00A5181B" w:rsidRPr="00B5215E" w:rsidRDefault="00A5181B" w:rsidP="00A5181B">
            <w:pPr>
              <w:spacing w:after="0" w:line="240" w:lineRule="auto"/>
              <w:rPr>
                <w:rFonts w:ascii="Calibri" w:eastAsia="Times New Roman" w:hAnsi="Calibri" w:cs="Times New Roman"/>
                <w:color w:val="000000"/>
                <w:lang w:eastAsia="cs-CZ"/>
              </w:rPr>
            </w:pPr>
            <w:r w:rsidRPr="00B5215E">
              <w:rPr>
                <w:rFonts w:ascii="Calibri" w:eastAsia="Times New Roman" w:hAnsi="Calibri" w:cs="Times New Roman"/>
                <w:color w:val="000000"/>
                <w:lang w:eastAsia="cs-CZ"/>
              </w:rPr>
              <w:t>Výrobce snímacího zařízení</w:t>
            </w:r>
          </w:p>
        </w:tc>
      </w:tr>
      <w:tr w:rsidR="00A5181B" w:rsidRPr="00B5215E" w14:paraId="04883DD3" w14:textId="77777777" w:rsidTr="00A5181B">
        <w:trPr>
          <w:trHeight w:val="300"/>
        </w:trPr>
        <w:tc>
          <w:tcPr>
            <w:tcW w:w="2560" w:type="dxa"/>
            <w:tcBorders>
              <w:top w:val="nil"/>
              <w:left w:val="single" w:sz="12" w:space="0" w:color="auto"/>
              <w:bottom w:val="single" w:sz="4" w:space="0" w:color="auto"/>
              <w:right w:val="single" w:sz="12" w:space="0" w:color="auto"/>
            </w:tcBorders>
            <w:shd w:val="clear" w:color="auto" w:fill="auto"/>
            <w:noWrap/>
            <w:vAlign w:val="bottom"/>
            <w:hideMark/>
          </w:tcPr>
          <w:p w14:paraId="7EAFEEE9" w14:textId="77777777" w:rsidR="00A5181B" w:rsidRPr="00B5215E" w:rsidRDefault="00A5181B" w:rsidP="00A5181B">
            <w:pPr>
              <w:spacing w:after="0" w:line="240" w:lineRule="auto"/>
              <w:rPr>
                <w:rFonts w:ascii="Calibri" w:eastAsia="Times New Roman" w:hAnsi="Calibri" w:cs="Times New Roman"/>
                <w:color w:val="000000"/>
                <w:lang w:eastAsia="cs-CZ"/>
              </w:rPr>
            </w:pPr>
            <w:r w:rsidRPr="00B5215E">
              <w:rPr>
                <w:rFonts w:ascii="Calibri" w:eastAsia="Times New Roman" w:hAnsi="Calibri" w:cs="Times New Roman"/>
                <w:color w:val="000000"/>
                <w:lang w:eastAsia="cs-CZ"/>
              </w:rPr>
              <w:t>D.sensors.eeg.unit</w:t>
            </w:r>
          </w:p>
        </w:tc>
        <w:tc>
          <w:tcPr>
            <w:tcW w:w="7300" w:type="dxa"/>
            <w:tcBorders>
              <w:top w:val="nil"/>
              <w:left w:val="single" w:sz="12" w:space="0" w:color="auto"/>
              <w:bottom w:val="single" w:sz="4" w:space="0" w:color="auto"/>
              <w:right w:val="single" w:sz="12" w:space="0" w:color="auto"/>
            </w:tcBorders>
            <w:shd w:val="clear" w:color="auto" w:fill="auto"/>
            <w:noWrap/>
            <w:vAlign w:val="bottom"/>
            <w:hideMark/>
          </w:tcPr>
          <w:p w14:paraId="3E6D5CA7" w14:textId="77777777" w:rsidR="00A5181B" w:rsidRPr="00B5215E" w:rsidRDefault="00A5181B" w:rsidP="00142D6A">
            <w:pPr>
              <w:spacing w:after="0" w:line="240" w:lineRule="auto"/>
              <w:rPr>
                <w:rFonts w:ascii="Calibri" w:eastAsia="Times New Roman" w:hAnsi="Calibri" w:cs="Times New Roman"/>
                <w:color w:val="000000"/>
                <w:lang w:eastAsia="cs-CZ"/>
              </w:rPr>
            </w:pPr>
            <w:r w:rsidRPr="00B5215E">
              <w:rPr>
                <w:rFonts w:ascii="Calibri" w:eastAsia="Times New Roman" w:hAnsi="Calibri" w:cs="Times New Roman"/>
                <w:color w:val="000000"/>
                <w:lang w:eastAsia="cs-CZ"/>
              </w:rPr>
              <w:t xml:space="preserve">Jednotka </w:t>
            </w:r>
            <w:r w:rsidR="00A870D0">
              <w:rPr>
                <w:rFonts w:ascii="Calibri" w:eastAsia="Times New Roman" w:hAnsi="Calibri" w:cs="Times New Roman"/>
                <w:color w:val="000000"/>
                <w:lang w:eastAsia="cs-CZ"/>
              </w:rPr>
              <w:t xml:space="preserve">souřadnic </w:t>
            </w:r>
            <w:r w:rsidR="00142D6A">
              <w:rPr>
                <w:rFonts w:ascii="Calibri" w:eastAsia="Times New Roman" w:hAnsi="Calibri" w:cs="Times New Roman"/>
                <w:color w:val="000000"/>
                <w:lang w:eastAsia="cs-CZ"/>
              </w:rPr>
              <w:t>poloh</w:t>
            </w:r>
            <w:r w:rsidR="00A870D0">
              <w:rPr>
                <w:rFonts w:ascii="Calibri" w:eastAsia="Times New Roman" w:hAnsi="Calibri" w:cs="Times New Roman"/>
                <w:color w:val="000000"/>
                <w:lang w:eastAsia="cs-CZ"/>
              </w:rPr>
              <w:t xml:space="preserve"> elektrod</w:t>
            </w:r>
          </w:p>
        </w:tc>
      </w:tr>
      <w:tr w:rsidR="00A5181B" w:rsidRPr="00B5215E" w14:paraId="0954E27A" w14:textId="77777777" w:rsidTr="00A5181B">
        <w:trPr>
          <w:trHeight w:val="300"/>
        </w:trPr>
        <w:tc>
          <w:tcPr>
            <w:tcW w:w="2560" w:type="dxa"/>
            <w:tcBorders>
              <w:top w:val="nil"/>
              <w:left w:val="single" w:sz="12" w:space="0" w:color="auto"/>
              <w:bottom w:val="single" w:sz="4" w:space="0" w:color="auto"/>
              <w:right w:val="single" w:sz="12" w:space="0" w:color="auto"/>
            </w:tcBorders>
            <w:shd w:val="clear" w:color="auto" w:fill="auto"/>
            <w:noWrap/>
            <w:vAlign w:val="bottom"/>
            <w:hideMark/>
          </w:tcPr>
          <w:p w14:paraId="79B8823E" w14:textId="77777777" w:rsidR="00A5181B" w:rsidRPr="00B5215E" w:rsidRDefault="00A5181B" w:rsidP="00A5181B">
            <w:pPr>
              <w:spacing w:after="0" w:line="240" w:lineRule="auto"/>
              <w:rPr>
                <w:rFonts w:ascii="Calibri" w:eastAsia="Times New Roman" w:hAnsi="Calibri" w:cs="Times New Roman"/>
                <w:color w:val="000000"/>
                <w:lang w:eastAsia="cs-CZ"/>
              </w:rPr>
            </w:pPr>
            <w:r w:rsidRPr="00B5215E">
              <w:rPr>
                <w:rFonts w:ascii="Calibri" w:eastAsia="Times New Roman" w:hAnsi="Calibri" w:cs="Times New Roman"/>
                <w:color w:val="000000"/>
                <w:lang w:eastAsia="cs-CZ"/>
              </w:rPr>
              <w:t>D.fiducials</w:t>
            </w:r>
          </w:p>
        </w:tc>
        <w:tc>
          <w:tcPr>
            <w:tcW w:w="7300" w:type="dxa"/>
            <w:tcBorders>
              <w:top w:val="nil"/>
              <w:left w:val="single" w:sz="12" w:space="0" w:color="auto"/>
              <w:bottom w:val="single" w:sz="4" w:space="0" w:color="auto"/>
              <w:right w:val="single" w:sz="12" w:space="0" w:color="auto"/>
            </w:tcBorders>
            <w:shd w:val="clear" w:color="auto" w:fill="auto"/>
            <w:noWrap/>
            <w:vAlign w:val="bottom"/>
            <w:hideMark/>
          </w:tcPr>
          <w:p w14:paraId="36698660" w14:textId="77777777" w:rsidR="00A5181B" w:rsidRPr="00B5215E" w:rsidRDefault="00A870D0" w:rsidP="00A870D0">
            <w:pPr>
              <w:spacing w:after="0" w:line="240" w:lineRule="auto"/>
              <w:rPr>
                <w:rFonts w:ascii="Calibri" w:eastAsia="Times New Roman" w:hAnsi="Calibri" w:cs="Times New Roman"/>
                <w:color w:val="000000"/>
                <w:lang w:eastAsia="cs-CZ"/>
              </w:rPr>
            </w:pPr>
            <w:r>
              <w:rPr>
                <w:rFonts w:ascii="Calibri" w:eastAsia="Times New Roman" w:hAnsi="Calibri" w:cs="Times New Roman"/>
                <w:color w:val="000000"/>
                <w:lang w:eastAsia="cs-CZ"/>
              </w:rPr>
              <w:t>Struktura pro popis tvaru lebky pomocí headshape a fiducials bodů</w:t>
            </w:r>
          </w:p>
        </w:tc>
      </w:tr>
      <w:tr w:rsidR="00A5181B" w:rsidRPr="00B5215E" w14:paraId="7A3F52DE" w14:textId="77777777" w:rsidTr="00A5181B">
        <w:trPr>
          <w:trHeight w:val="300"/>
        </w:trPr>
        <w:tc>
          <w:tcPr>
            <w:tcW w:w="2560" w:type="dxa"/>
            <w:tcBorders>
              <w:top w:val="nil"/>
              <w:left w:val="single" w:sz="12" w:space="0" w:color="auto"/>
              <w:bottom w:val="single" w:sz="4" w:space="0" w:color="auto"/>
              <w:right w:val="single" w:sz="12" w:space="0" w:color="auto"/>
            </w:tcBorders>
            <w:shd w:val="clear" w:color="auto" w:fill="auto"/>
            <w:noWrap/>
            <w:vAlign w:val="bottom"/>
            <w:hideMark/>
          </w:tcPr>
          <w:p w14:paraId="18810E62" w14:textId="77777777" w:rsidR="00A5181B" w:rsidRPr="00B5215E" w:rsidRDefault="00A5181B" w:rsidP="00A5181B">
            <w:pPr>
              <w:spacing w:after="0" w:line="240" w:lineRule="auto"/>
              <w:rPr>
                <w:rFonts w:ascii="Calibri" w:eastAsia="Times New Roman" w:hAnsi="Calibri" w:cs="Times New Roman"/>
                <w:color w:val="000000"/>
                <w:lang w:eastAsia="cs-CZ"/>
              </w:rPr>
            </w:pPr>
            <w:r w:rsidRPr="00B5215E">
              <w:rPr>
                <w:rFonts w:ascii="Calibri" w:eastAsia="Times New Roman" w:hAnsi="Calibri" w:cs="Times New Roman"/>
                <w:color w:val="000000"/>
                <w:lang w:eastAsia="cs-CZ"/>
              </w:rPr>
              <w:t>D.fiducials.pnt</w:t>
            </w:r>
          </w:p>
        </w:tc>
        <w:tc>
          <w:tcPr>
            <w:tcW w:w="7300" w:type="dxa"/>
            <w:tcBorders>
              <w:top w:val="nil"/>
              <w:left w:val="single" w:sz="12" w:space="0" w:color="auto"/>
              <w:bottom w:val="single" w:sz="4" w:space="0" w:color="auto"/>
              <w:right w:val="single" w:sz="12" w:space="0" w:color="auto"/>
            </w:tcBorders>
            <w:shd w:val="clear" w:color="auto" w:fill="auto"/>
            <w:noWrap/>
            <w:vAlign w:val="bottom"/>
            <w:hideMark/>
          </w:tcPr>
          <w:p w14:paraId="2A117196" w14:textId="77777777" w:rsidR="00A5181B" w:rsidRPr="00B5215E" w:rsidRDefault="00A870D0" w:rsidP="00A5181B">
            <w:pPr>
              <w:spacing w:after="0" w:line="240" w:lineRule="auto"/>
              <w:rPr>
                <w:rFonts w:ascii="Calibri" w:eastAsia="Times New Roman" w:hAnsi="Calibri" w:cs="Times New Roman"/>
                <w:color w:val="000000"/>
                <w:lang w:eastAsia="cs-CZ"/>
              </w:rPr>
            </w:pPr>
            <w:r>
              <w:rPr>
                <w:rFonts w:ascii="Calibri" w:eastAsia="Times New Roman" w:hAnsi="Calibri" w:cs="Times New Roman"/>
                <w:color w:val="000000"/>
                <w:lang w:eastAsia="cs-CZ"/>
              </w:rPr>
              <w:t>Matice obsahující headshape body</w:t>
            </w:r>
          </w:p>
        </w:tc>
      </w:tr>
      <w:tr w:rsidR="00A5181B" w:rsidRPr="00B5215E" w14:paraId="75FDF2FE" w14:textId="77777777" w:rsidTr="00A5181B">
        <w:trPr>
          <w:trHeight w:val="300"/>
        </w:trPr>
        <w:tc>
          <w:tcPr>
            <w:tcW w:w="2560" w:type="dxa"/>
            <w:tcBorders>
              <w:top w:val="nil"/>
              <w:left w:val="single" w:sz="12" w:space="0" w:color="auto"/>
              <w:bottom w:val="single" w:sz="4" w:space="0" w:color="auto"/>
              <w:right w:val="single" w:sz="12" w:space="0" w:color="auto"/>
            </w:tcBorders>
            <w:shd w:val="clear" w:color="auto" w:fill="auto"/>
            <w:noWrap/>
            <w:vAlign w:val="bottom"/>
            <w:hideMark/>
          </w:tcPr>
          <w:p w14:paraId="6A5B0482" w14:textId="77777777" w:rsidR="00A5181B" w:rsidRPr="00B5215E" w:rsidRDefault="00A5181B" w:rsidP="00A5181B">
            <w:pPr>
              <w:spacing w:after="0" w:line="240" w:lineRule="auto"/>
              <w:rPr>
                <w:rFonts w:ascii="Calibri" w:eastAsia="Times New Roman" w:hAnsi="Calibri" w:cs="Times New Roman"/>
                <w:color w:val="000000"/>
                <w:lang w:eastAsia="cs-CZ"/>
              </w:rPr>
            </w:pPr>
            <w:r w:rsidRPr="00B5215E">
              <w:rPr>
                <w:rFonts w:ascii="Calibri" w:eastAsia="Times New Roman" w:hAnsi="Calibri" w:cs="Times New Roman"/>
                <w:color w:val="000000"/>
                <w:lang w:eastAsia="cs-CZ"/>
              </w:rPr>
              <w:t>D.fiducials.fid.pnt</w:t>
            </w:r>
          </w:p>
        </w:tc>
        <w:tc>
          <w:tcPr>
            <w:tcW w:w="7300" w:type="dxa"/>
            <w:tcBorders>
              <w:top w:val="nil"/>
              <w:left w:val="single" w:sz="12" w:space="0" w:color="auto"/>
              <w:bottom w:val="single" w:sz="4" w:space="0" w:color="auto"/>
              <w:right w:val="single" w:sz="12" w:space="0" w:color="auto"/>
            </w:tcBorders>
            <w:shd w:val="clear" w:color="auto" w:fill="auto"/>
            <w:noWrap/>
            <w:vAlign w:val="bottom"/>
            <w:hideMark/>
          </w:tcPr>
          <w:p w14:paraId="40C8E4CA" w14:textId="77777777" w:rsidR="00A5181B" w:rsidRPr="00B5215E" w:rsidRDefault="00A870D0" w:rsidP="00A5181B">
            <w:pPr>
              <w:spacing w:after="0" w:line="240" w:lineRule="auto"/>
              <w:rPr>
                <w:rFonts w:ascii="Calibri" w:eastAsia="Times New Roman" w:hAnsi="Calibri" w:cs="Times New Roman"/>
                <w:color w:val="000000"/>
                <w:lang w:eastAsia="cs-CZ"/>
              </w:rPr>
            </w:pPr>
            <w:r>
              <w:rPr>
                <w:rFonts w:ascii="Calibri" w:eastAsia="Times New Roman" w:hAnsi="Calibri" w:cs="Times New Roman"/>
                <w:color w:val="000000"/>
                <w:lang w:eastAsia="cs-CZ"/>
              </w:rPr>
              <w:t>Souřadnice tří fiducials bodů</w:t>
            </w:r>
          </w:p>
        </w:tc>
      </w:tr>
      <w:tr w:rsidR="00A5181B" w:rsidRPr="00B5215E" w14:paraId="244072FA" w14:textId="77777777" w:rsidTr="00A5181B">
        <w:trPr>
          <w:trHeight w:val="300"/>
        </w:trPr>
        <w:tc>
          <w:tcPr>
            <w:tcW w:w="2560" w:type="dxa"/>
            <w:tcBorders>
              <w:top w:val="nil"/>
              <w:left w:val="single" w:sz="12" w:space="0" w:color="auto"/>
              <w:bottom w:val="single" w:sz="4" w:space="0" w:color="auto"/>
              <w:right w:val="single" w:sz="12" w:space="0" w:color="auto"/>
            </w:tcBorders>
            <w:shd w:val="clear" w:color="auto" w:fill="auto"/>
            <w:noWrap/>
            <w:vAlign w:val="bottom"/>
            <w:hideMark/>
          </w:tcPr>
          <w:p w14:paraId="2A6003C5" w14:textId="77777777" w:rsidR="00A5181B" w:rsidRPr="00B5215E" w:rsidRDefault="00A5181B" w:rsidP="00A5181B">
            <w:pPr>
              <w:spacing w:after="0" w:line="240" w:lineRule="auto"/>
              <w:rPr>
                <w:rFonts w:ascii="Calibri" w:eastAsia="Times New Roman" w:hAnsi="Calibri" w:cs="Times New Roman"/>
                <w:color w:val="000000"/>
                <w:lang w:eastAsia="cs-CZ"/>
              </w:rPr>
            </w:pPr>
            <w:r w:rsidRPr="00B5215E">
              <w:rPr>
                <w:rFonts w:ascii="Calibri" w:eastAsia="Times New Roman" w:hAnsi="Calibri" w:cs="Times New Roman"/>
                <w:color w:val="000000"/>
                <w:lang w:eastAsia="cs-CZ"/>
              </w:rPr>
              <w:t>D.fiducials.fid.label</w:t>
            </w:r>
          </w:p>
        </w:tc>
        <w:tc>
          <w:tcPr>
            <w:tcW w:w="7300" w:type="dxa"/>
            <w:tcBorders>
              <w:top w:val="nil"/>
              <w:left w:val="single" w:sz="12" w:space="0" w:color="auto"/>
              <w:bottom w:val="single" w:sz="4" w:space="0" w:color="auto"/>
              <w:right w:val="single" w:sz="12" w:space="0" w:color="auto"/>
            </w:tcBorders>
            <w:shd w:val="clear" w:color="auto" w:fill="auto"/>
            <w:noWrap/>
            <w:vAlign w:val="bottom"/>
            <w:hideMark/>
          </w:tcPr>
          <w:p w14:paraId="407D5C08" w14:textId="77777777" w:rsidR="00A5181B" w:rsidRPr="00B5215E" w:rsidRDefault="00A870D0" w:rsidP="00A5181B">
            <w:pPr>
              <w:spacing w:after="0" w:line="240" w:lineRule="auto"/>
              <w:rPr>
                <w:rFonts w:ascii="Calibri" w:eastAsia="Times New Roman" w:hAnsi="Calibri" w:cs="Times New Roman"/>
                <w:color w:val="000000"/>
                <w:lang w:eastAsia="cs-CZ"/>
              </w:rPr>
            </w:pPr>
            <w:r>
              <w:rPr>
                <w:rFonts w:ascii="Calibri" w:eastAsia="Times New Roman" w:hAnsi="Calibri" w:cs="Times New Roman"/>
                <w:color w:val="000000"/>
                <w:lang w:eastAsia="cs-CZ"/>
              </w:rPr>
              <w:t>Názvy těchto fiducials bodů</w:t>
            </w:r>
          </w:p>
        </w:tc>
      </w:tr>
      <w:tr w:rsidR="00A5181B" w:rsidRPr="00B5215E" w14:paraId="653DAFB7" w14:textId="77777777" w:rsidTr="00A5181B">
        <w:trPr>
          <w:trHeight w:val="300"/>
        </w:trPr>
        <w:tc>
          <w:tcPr>
            <w:tcW w:w="2560" w:type="dxa"/>
            <w:tcBorders>
              <w:top w:val="nil"/>
              <w:left w:val="single" w:sz="12" w:space="0" w:color="auto"/>
              <w:bottom w:val="single" w:sz="4" w:space="0" w:color="auto"/>
              <w:right w:val="single" w:sz="12" w:space="0" w:color="auto"/>
            </w:tcBorders>
            <w:shd w:val="clear" w:color="auto" w:fill="auto"/>
            <w:noWrap/>
            <w:vAlign w:val="bottom"/>
            <w:hideMark/>
          </w:tcPr>
          <w:p w14:paraId="5787B304" w14:textId="77777777" w:rsidR="00A5181B" w:rsidRPr="00B5215E" w:rsidRDefault="00A5181B" w:rsidP="00A5181B">
            <w:pPr>
              <w:spacing w:after="0" w:line="240" w:lineRule="auto"/>
              <w:rPr>
                <w:rFonts w:ascii="Calibri" w:eastAsia="Times New Roman" w:hAnsi="Calibri" w:cs="Times New Roman"/>
                <w:color w:val="000000"/>
                <w:lang w:eastAsia="cs-CZ"/>
              </w:rPr>
            </w:pPr>
            <w:r w:rsidRPr="00B5215E">
              <w:rPr>
                <w:rFonts w:ascii="Calibri" w:eastAsia="Times New Roman" w:hAnsi="Calibri" w:cs="Times New Roman"/>
                <w:color w:val="000000"/>
                <w:lang w:eastAsia="cs-CZ"/>
              </w:rPr>
              <w:t>D.history</w:t>
            </w:r>
          </w:p>
        </w:tc>
        <w:tc>
          <w:tcPr>
            <w:tcW w:w="7300" w:type="dxa"/>
            <w:tcBorders>
              <w:top w:val="nil"/>
              <w:left w:val="single" w:sz="12" w:space="0" w:color="auto"/>
              <w:bottom w:val="single" w:sz="4" w:space="0" w:color="auto"/>
              <w:right w:val="single" w:sz="12" w:space="0" w:color="auto"/>
            </w:tcBorders>
            <w:shd w:val="clear" w:color="auto" w:fill="auto"/>
            <w:noWrap/>
            <w:vAlign w:val="bottom"/>
            <w:hideMark/>
          </w:tcPr>
          <w:p w14:paraId="0BEB8443" w14:textId="77777777" w:rsidR="00A5181B" w:rsidRPr="00B5215E" w:rsidRDefault="00A5181B" w:rsidP="00A5181B">
            <w:pPr>
              <w:spacing w:after="0" w:line="240" w:lineRule="auto"/>
              <w:rPr>
                <w:rFonts w:ascii="Calibri" w:eastAsia="Times New Roman" w:hAnsi="Calibri" w:cs="Times New Roman"/>
                <w:color w:val="000000"/>
                <w:lang w:eastAsia="cs-CZ"/>
              </w:rPr>
            </w:pPr>
            <w:r w:rsidRPr="00B5215E">
              <w:rPr>
                <w:rFonts w:ascii="Calibri" w:eastAsia="Times New Roman" w:hAnsi="Calibri" w:cs="Times New Roman"/>
                <w:color w:val="000000"/>
                <w:lang w:eastAsia="cs-CZ"/>
              </w:rPr>
              <w:t>Struktura uchovávající historii modifikací dat</w:t>
            </w:r>
          </w:p>
        </w:tc>
      </w:tr>
      <w:tr w:rsidR="00A5181B" w:rsidRPr="00B5215E" w14:paraId="02373702" w14:textId="77777777" w:rsidTr="00A5181B">
        <w:trPr>
          <w:trHeight w:val="300"/>
        </w:trPr>
        <w:tc>
          <w:tcPr>
            <w:tcW w:w="2560" w:type="dxa"/>
            <w:tcBorders>
              <w:top w:val="nil"/>
              <w:left w:val="single" w:sz="12" w:space="0" w:color="auto"/>
              <w:bottom w:val="single" w:sz="4" w:space="0" w:color="auto"/>
              <w:right w:val="single" w:sz="12" w:space="0" w:color="auto"/>
            </w:tcBorders>
            <w:shd w:val="clear" w:color="auto" w:fill="auto"/>
            <w:noWrap/>
            <w:vAlign w:val="bottom"/>
            <w:hideMark/>
          </w:tcPr>
          <w:p w14:paraId="0A8AF439" w14:textId="77777777" w:rsidR="00A5181B" w:rsidRPr="00B5215E" w:rsidRDefault="00A5181B" w:rsidP="00A5181B">
            <w:pPr>
              <w:spacing w:after="0" w:line="240" w:lineRule="auto"/>
              <w:rPr>
                <w:rFonts w:ascii="Calibri" w:eastAsia="Times New Roman" w:hAnsi="Calibri" w:cs="Times New Roman"/>
                <w:color w:val="000000"/>
                <w:lang w:eastAsia="cs-CZ"/>
              </w:rPr>
            </w:pPr>
            <w:r w:rsidRPr="00B5215E">
              <w:rPr>
                <w:rFonts w:ascii="Calibri" w:eastAsia="Times New Roman" w:hAnsi="Calibri" w:cs="Times New Roman"/>
                <w:color w:val="000000"/>
                <w:lang w:eastAsia="cs-CZ"/>
              </w:rPr>
              <w:t>D.history.function</w:t>
            </w:r>
          </w:p>
        </w:tc>
        <w:tc>
          <w:tcPr>
            <w:tcW w:w="7300" w:type="dxa"/>
            <w:tcBorders>
              <w:top w:val="nil"/>
              <w:left w:val="single" w:sz="12" w:space="0" w:color="auto"/>
              <w:bottom w:val="single" w:sz="4" w:space="0" w:color="auto"/>
              <w:right w:val="single" w:sz="12" w:space="0" w:color="auto"/>
            </w:tcBorders>
            <w:shd w:val="clear" w:color="auto" w:fill="auto"/>
            <w:noWrap/>
            <w:vAlign w:val="bottom"/>
            <w:hideMark/>
          </w:tcPr>
          <w:p w14:paraId="0FC7E209" w14:textId="77777777" w:rsidR="00A5181B" w:rsidRPr="00B5215E" w:rsidRDefault="00A5181B" w:rsidP="00A870D0">
            <w:pPr>
              <w:spacing w:after="0" w:line="240" w:lineRule="auto"/>
              <w:rPr>
                <w:rFonts w:ascii="Calibri" w:eastAsia="Times New Roman" w:hAnsi="Calibri" w:cs="Times New Roman"/>
                <w:color w:val="000000"/>
                <w:lang w:eastAsia="cs-CZ"/>
              </w:rPr>
            </w:pPr>
            <w:r w:rsidRPr="00B5215E">
              <w:rPr>
                <w:rFonts w:ascii="Calibri" w:eastAsia="Times New Roman" w:hAnsi="Calibri" w:cs="Times New Roman"/>
                <w:color w:val="000000"/>
                <w:lang w:eastAsia="cs-CZ"/>
              </w:rPr>
              <w:t xml:space="preserve">Název </w:t>
            </w:r>
            <w:r w:rsidR="00A870D0">
              <w:rPr>
                <w:rFonts w:ascii="Calibri" w:eastAsia="Times New Roman" w:hAnsi="Calibri" w:cs="Times New Roman"/>
                <w:color w:val="000000"/>
                <w:lang w:eastAsia="cs-CZ"/>
              </w:rPr>
              <w:t>operace volané na data</w:t>
            </w:r>
          </w:p>
        </w:tc>
      </w:tr>
      <w:tr w:rsidR="00A5181B" w:rsidRPr="00B5215E" w14:paraId="26A34856" w14:textId="77777777" w:rsidTr="00A5181B">
        <w:trPr>
          <w:trHeight w:val="300"/>
        </w:trPr>
        <w:tc>
          <w:tcPr>
            <w:tcW w:w="2560" w:type="dxa"/>
            <w:tcBorders>
              <w:top w:val="nil"/>
              <w:left w:val="single" w:sz="12" w:space="0" w:color="auto"/>
              <w:bottom w:val="single" w:sz="4" w:space="0" w:color="auto"/>
              <w:right w:val="single" w:sz="12" w:space="0" w:color="auto"/>
            </w:tcBorders>
            <w:shd w:val="clear" w:color="auto" w:fill="auto"/>
            <w:noWrap/>
            <w:vAlign w:val="bottom"/>
            <w:hideMark/>
          </w:tcPr>
          <w:p w14:paraId="1B4602FF" w14:textId="77777777" w:rsidR="00A5181B" w:rsidRPr="00B5215E" w:rsidRDefault="00A5181B" w:rsidP="00A5181B">
            <w:pPr>
              <w:spacing w:after="0" w:line="240" w:lineRule="auto"/>
              <w:rPr>
                <w:rFonts w:ascii="Calibri" w:eastAsia="Times New Roman" w:hAnsi="Calibri" w:cs="Times New Roman"/>
                <w:color w:val="000000"/>
                <w:lang w:eastAsia="cs-CZ"/>
              </w:rPr>
            </w:pPr>
            <w:r w:rsidRPr="00B5215E">
              <w:rPr>
                <w:rFonts w:ascii="Calibri" w:eastAsia="Times New Roman" w:hAnsi="Calibri" w:cs="Times New Roman"/>
                <w:color w:val="000000"/>
                <w:lang w:eastAsia="cs-CZ"/>
              </w:rPr>
              <w:t>D.history.arguments</w:t>
            </w:r>
          </w:p>
        </w:tc>
        <w:tc>
          <w:tcPr>
            <w:tcW w:w="7300" w:type="dxa"/>
            <w:tcBorders>
              <w:top w:val="nil"/>
              <w:left w:val="single" w:sz="12" w:space="0" w:color="auto"/>
              <w:bottom w:val="single" w:sz="4" w:space="0" w:color="auto"/>
              <w:right w:val="single" w:sz="12" w:space="0" w:color="auto"/>
            </w:tcBorders>
            <w:shd w:val="clear" w:color="auto" w:fill="auto"/>
            <w:noWrap/>
            <w:vAlign w:val="bottom"/>
            <w:hideMark/>
          </w:tcPr>
          <w:p w14:paraId="67EDBE1D" w14:textId="77777777" w:rsidR="00A5181B" w:rsidRPr="00B5215E" w:rsidRDefault="00A5181B" w:rsidP="00A5181B">
            <w:pPr>
              <w:spacing w:after="0" w:line="240" w:lineRule="auto"/>
              <w:rPr>
                <w:rFonts w:ascii="Calibri" w:eastAsia="Times New Roman" w:hAnsi="Calibri" w:cs="Times New Roman"/>
                <w:color w:val="000000"/>
                <w:lang w:eastAsia="cs-CZ"/>
              </w:rPr>
            </w:pPr>
            <w:r w:rsidRPr="00B5215E">
              <w:rPr>
                <w:rFonts w:ascii="Calibri" w:eastAsia="Times New Roman" w:hAnsi="Calibri" w:cs="Times New Roman"/>
                <w:color w:val="000000"/>
                <w:lang w:eastAsia="cs-CZ"/>
              </w:rPr>
              <w:t>Argumenty funkce</w:t>
            </w:r>
          </w:p>
        </w:tc>
      </w:tr>
      <w:tr w:rsidR="00A5181B" w:rsidRPr="00B5215E" w14:paraId="510710AA" w14:textId="77777777" w:rsidTr="00A5181B">
        <w:trPr>
          <w:trHeight w:val="300"/>
        </w:trPr>
        <w:tc>
          <w:tcPr>
            <w:tcW w:w="2560" w:type="dxa"/>
            <w:tcBorders>
              <w:top w:val="nil"/>
              <w:left w:val="single" w:sz="12" w:space="0" w:color="auto"/>
              <w:bottom w:val="single" w:sz="4" w:space="0" w:color="auto"/>
              <w:right w:val="single" w:sz="12" w:space="0" w:color="auto"/>
            </w:tcBorders>
            <w:shd w:val="clear" w:color="auto" w:fill="auto"/>
            <w:noWrap/>
            <w:vAlign w:val="bottom"/>
            <w:hideMark/>
          </w:tcPr>
          <w:p w14:paraId="611AD100" w14:textId="77777777" w:rsidR="00A5181B" w:rsidRPr="00B5215E" w:rsidRDefault="00A5181B" w:rsidP="00A5181B">
            <w:pPr>
              <w:spacing w:after="0" w:line="240" w:lineRule="auto"/>
              <w:rPr>
                <w:rFonts w:ascii="Calibri" w:eastAsia="Times New Roman" w:hAnsi="Calibri" w:cs="Times New Roman"/>
                <w:color w:val="000000"/>
                <w:lang w:eastAsia="cs-CZ"/>
              </w:rPr>
            </w:pPr>
            <w:r w:rsidRPr="00B5215E">
              <w:rPr>
                <w:rFonts w:ascii="Calibri" w:eastAsia="Times New Roman" w:hAnsi="Calibri" w:cs="Times New Roman"/>
                <w:color w:val="000000"/>
                <w:lang w:eastAsia="cs-CZ"/>
              </w:rPr>
              <w:t>D.history.time</w:t>
            </w:r>
          </w:p>
        </w:tc>
        <w:tc>
          <w:tcPr>
            <w:tcW w:w="7300" w:type="dxa"/>
            <w:tcBorders>
              <w:top w:val="nil"/>
              <w:left w:val="single" w:sz="12" w:space="0" w:color="auto"/>
              <w:bottom w:val="single" w:sz="4" w:space="0" w:color="auto"/>
              <w:right w:val="single" w:sz="12" w:space="0" w:color="auto"/>
            </w:tcBorders>
            <w:shd w:val="clear" w:color="auto" w:fill="auto"/>
            <w:noWrap/>
            <w:vAlign w:val="bottom"/>
            <w:hideMark/>
          </w:tcPr>
          <w:p w14:paraId="5CD0CAF5" w14:textId="77777777" w:rsidR="00A5181B" w:rsidRPr="00B5215E" w:rsidRDefault="00A5181B" w:rsidP="00A5181B">
            <w:pPr>
              <w:spacing w:after="0" w:line="240" w:lineRule="auto"/>
              <w:rPr>
                <w:rFonts w:ascii="Calibri" w:eastAsia="Times New Roman" w:hAnsi="Calibri" w:cs="Times New Roman"/>
                <w:color w:val="000000"/>
                <w:lang w:eastAsia="cs-CZ"/>
              </w:rPr>
            </w:pPr>
            <w:r w:rsidRPr="00B5215E">
              <w:rPr>
                <w:rFonts w:ascii="Calibri" w:eastAsia="Times New Roman" w:hAnsi="Calibri" w:cs="Times New Roman"/>
                <w:color w:val="000000"/>
                <w:lang w:eastAsia="cs-CZ"/>
              </w:rPr>
              <w:t>Čas volání funkce</w:t>
            </w:r>
          </w:p>
        </w:tc>
      </w:tr>
      <w:tr w:rsidR="00A5181B" w:rsidRPr="00B5215E" w14:paraId="41B56A85" w14:textId="77777777" w:rsidTr="00A5181B">
        <w:trPr>
          <w:trHeight w:val="300"/>
        </w:trPr>
        <w:tc>
          <w:tcPr>
            <w:tcW w:w="2560" w:type="dxa"/>
            <w:tcBorders>
              <w:top w:val="nil"/>
              <w:left w:val="single" w:sz="12" w:space="0" w:color="auto"/>
              <w:bottom w:val="single" w:sz="4" w:space="0" w:color="auto"/>
              <w:right w:val="single" w:sz="12" w:space="0" w:color="auto"/>
            </w:tcBorders>
            <w:shd w:val="clear" w:color="auto" w:fill="auto"/>
            <w:noWrap/>
            <w:vAlign w:val="bottom"/>
            <w:hideMark/>
          </w:tcPr>
          <w:p w14:paraId="171726AC" w14:textId="77777777" w:rsidR="00A5181B" w:rsidRPr="00B5215E" w:rsidRDefault="00A5181B" w:rsidP="00A5181B">
            <w:pPr>
              <w:spacing w:after="0" w:line="240" w:lineRule="auto"/>
              <w:rPr>
                <w:rFonts w:ascii="Calibri" w:eastAsia="Times New Roman" w:hAnsi="Calibri" w:cs="Times New Roman"/>
                <w:color w:val="000000"/>
                <w:lang w:eastAsia="cs-CZ"/>
              </w:rPr>
            </w:pPr>
            <w:r w:rsidRPr="00B5215E">
              <w:rPr>
                <w:rFonts w:ascii="Calibri" w:eastAsia="Times New Roman" w:hAnsi="Calibri" w:cs="Times New Roman"/>
                <w:color w:val="000000"/>
                <w:lang w:eastAsia="cs-CZ"/>
              </w:rPr>
              <w:t>D.montage</w:t>
            </w:r>
          </w:p>
        </w:tc>
        <w:tc>
          <w:tcPr>
            <w:tcW w:w="7300" w:type="dxa"/>
            <w:tcBorders>
              <w:top w:val="nil"/>
              <w:left w:val="single" w:sz="12" w:space="0" w:color="auto"/>
              <w:bottom w:val="single" w:sz="4" w:space="0" w:color="auto"/>
              <w:right w:val="single" w:sz="12" w:space="0" w:color="auto"/>
            </w:tcBorders>
            <w:shd w:val="clear" w:color="auto" w:fill="auto"/>
            <w:noWrap/>
            <w:vAlign w:val="bottom"/>
            <w:hideMark/>
          </w:tcPr>
          <w:p w14:paraId="6E3350F3" w14:textId="77777777" w:rsidR="00A5181B" w:rsidRPr="00B5215E" w:rsidRDefault="00A870D0" w:rsidP="00A5181B">
            <w:pPr>
              <w:spacing w:after="0" w:line="240" w:lineRule="auto"/>
              <w:rPr>
                <w:rFonts w:ascii="Calibri" w:eastAsia="Times New Roman" w:hAnsi="Calibri" w:cs="Times New Roman"/>
                <w:color w:val="000000"/>
                <w:lang w:eastAsia="cs-CZ"/>
              </w:rPr>
            </w:pPr>
            <w:r>
              <w:rPr>
                <w:rFonts w:ascii="Calibri" w:eastAsia="Times New Roman" w:hAnsi="Calibri" w:cs="Times New Roman"/>
                <w:color w:val="000000"/>
                <w:lang w:eastAsia="cs-CZ"/>
              </w:rPr>
              <w:t xml:space="preserve">Informace o </w:t>
            </w:r>
            <w:r w:rsidR="00A5181B" w:rsidRPr="00B5215E">
              <w:rPr>
                <w:rFonts w:ascii="Calibri" w:eastAsia="Times New Roman" w:hAnsi="Calibri" w:cs="Times New Roman"/>
                <w:color w:val="000000"/>
                <w:lang w:eastAsia="cs-CZ"/>
              </w:rPr>
              <w:t>použitých montážích</w:t>
            </w:r>
          </w:p>
        </w:tc>
      </w:tr>
      <w:tr w:rsidR="00A5181B" w:rsidRPr="00B5215E" w14:paraId="3BD7D098" w14:textId="77777777" w:rsidTr="00A5181B">
        <w:trPr>
          <w:trHeight w:val="300"/>
        </w:trPr>
        <w:tc>
          <w:tcPr>
            <w:tcW w:w="2560" w:type="dxa"/>
            <w:tcBorders>
              <w:top w:val="nil"/>
              <w:left w:val="single" w:sz="12" w:space="0" w:color="auto"/>
              <w:bottom w:val="single" w:sz="4" w:space="0" w:color="auto"/>
              <w:right w:val="single" w:sz="12" w:space="0" w:color="auto"/>
            </w:tcBorders>
            <w:shd w:val="clear" w:color="auto" w:fill="auto"/>
            <w:noWrap/>
            <w:vAlign w:val="bottom"/>
            <w:hideMark/>
          </w:tcPr>
          <w:p w14:paraId="67C44E0D" w14:textId="77777777" w:rsidR="00A5181B" w:rsidRPr="00B5215E" w:rsidRDefault="00A5181B" w:rsidP="00A5181B">
            <w:pPr>
              <w:spacing w:after="0" w:line="240" w:lineRule="auto"/>
              <w:rPr>
                <w:rFonts w:ascii="Calibri" w:eastAsia="Times New Roman" w:hAnsi="Calibri" w:cs="Times New Roman"/>
                <w:color w:val="000000"/>
                <w:lang w:eastAsia="cs-CZ"/>
              </w:rPr>
            </w:pPr>
            <w:r w:rsidRPr="00B5215E">
              <w:rPr>
                <w:rFonts w:ascii="Calibri" w:eastAsia="Times New Roman" w:hAnsi="Calibri" w:cs="Times New Roman"/>
                <w:color w:val="000000"/>
                <w:lang w:eastAsia="cs-CZ"/>
              </w:rPr>
              <w:t>D.montage.M</w:t>
            </w:r>
          </w:p>
        </w:tc>
        <w:tc>
          <w:tcPr>
            <w:tcW w:w="7300" w:type="dxa"/>
            <w:tcBorders>
              <w:top w:val="nil"/>
              <w:left w:val="single" w:sz="12" w:space="0" w:color="auto"/>
              <w:bottom w:val="single" w:sz="4" w:space="0" w:color="auto"/>
              <w:right w:val="single" w:sz="12" w:space="0" w:color="auto"/>
            </w:tcBorders>
            <w:shd w:val="clear" w:color="auto" w:fill="auto"/>
            <w:noWrap/>
            <w:vAlign w:val="bottom"/>
            <w:hideMark/>
          </w:tcPr>
          <w:p w14:paraId="70F32B7A" w14:textId="77777777" w:rsidR="00A5181B" w:rsidRPr="00B5215E" w:rsidRDefault="00A5181B" w:rsidP="007222DE">
            <w:pPr>
              <w:spacing w:after="0" w:line="240" w:lineRule="auto"/>
              <w:rPr>
                <w:rFonts w:ascii="Calibri" w:eastAsia="Times New Roman" w:hAnsi="Calibri" w:cs="Times New Roman"/>
                <w:color w:val="000000"/>
                <w:lang w:eastAsia="cs-CZ"/>
              </w:rPr>
            </w:pPr>
            <w:r w:rsidRPr="00B5215E">
              <w:rPr>
                <w:rFonts w:ascii="Calibri" w:eastAsia="Times New Roman" w:hAnsi="Calibri" w:cs="Times New Roman"/>
                <w:color w:val="000000"/>
                <w:lang w:eastAsia="cs-CZ"/>
              </w:rPr>
              <w:t xml:space="preserve">Transformační matice popisující </w:t>
            </w:r>
            <w:r w:rsidR="007222DE">
              <w:rPr>
                <w:rFonts w:ascii="Calibri" w:eastAsia="Times New Roman" w:hAnsi="Calibri" w:cs="Times New Roman"/>
                <w:color w:val="000000"/>
                <w:lang w:eastAsia="cs-CZ"/>
              </w:rPr>
              <w:t>operace s</w:t>
            </w:r>
            <w:r w:rsidRPr="00B5215E">
              <w:rPr>
                <w:rFonts w:ascii="Calibri" w:eastAsia="Times New Roman" w:hAnsi="Calibri" w:cs="Times New Roman"/>
                <w:color w:val="000000"/>
                <w:lang w:eastAsia="cs-CZ"/>
              </w:rPr>
              <w:t xml:space="preserve"> kanál</w:t>
            </w:r>
            <w:r w:rsidR="007222DE">
              <w:rPr>
                <w:rFonts w:ascii="Calibri" w:eastAsia="Times New Roman" w:hAnsi="Calibri" w:cs="Times New Roman"/>
                <w:color w:val="000000"/>
                <w:lang w:eastAsia="cs-CZ"/>
              </w:rPr>
              <w:t>y</w:t>
            </w:r>
            <w:r w:rsidRPr="00B5215E">
              <w:rPr>
                <w:rFonts w:ascii="Calibri" w:eastAsia="Times New Roman" w:hAnsi="Calibri" w:cs="Times New Roman"/>
                <w:color w:val="000000"/>
                <w:lang w:eastAsia="cs-CZ"/>
              </w:rPr>
              <w:t xml:space="preserve"> a definic</w:t>
            </w:r>
            <w:r w:rsidR="007222DE">
              <w:rPr>
                <w:rFonts w:ascii="Calibri" w:eastAsia="Times New Roman" w:hAnsi="Calibri" w:cs="Times New Roman"/>
                <w:color w:val="000000"/>
                <w:lang w:eastAsia="cs-CZ"/>
              </w:rPr>
              <w:t>e</w:t>
            </w:r>
            <w:r w:rsidRPr="00B5215E">
              <w:rPr>
                <w:rFonts w:ascii="Calibri" w:eastAsia="Times New Roman" w:hAnsi="Calibri" w:cs="Times New Roman"/>
                <w:color w:val="000000"/>
                <w:lang w:eastAsia="cs-CZ"/>
              </w:rPr>
              <w:t xml:space="preserve"> nových kanálů</w:t>
            </w:r>
            <w:r w:rsidR="007222DE">
              <w:rPr>
                <w:rFonts w:ascii="Calibri" w:eastAsia="Times New Roman" w:hAnsi="Calibri" w:cs="Times New Roman"/>
                <w:color w:val="000000"/>
                <w:lang w:eastAsia="cs-CZ"/>
              </w:rPr>
              <w:t>, umožňuje například odečítání dvou kanálů pro zisk bipolárního zapojení</w:t>
            </w:r>
          </w:p>
        </w:tc>
      </w:tr>
      <w:tr w:rsidR="00A5181B" w:rsidRPr="00B5215E" w14:paraId="46C5FD10" w14:textId="77777777" w:rsidTr="00A5181B">
        <w:trPr>
          <w:trHeight w:val="300"/>
        </w:trPr>
        <w:tc>
          <w:tcPr>
            <w:tcW w:w="2560" w:type="dxa"/>
            <w:tcBorders>
              <w:top w:val="nil"/>
              <w:left w:val="single" w:sz="12" w:space="0" w:color="auto"/>
              <w:bottom w:val="single" w:sz="12" w:space="0" w:color="auto"/>
              <w:right w:val="single" w:sz="12" w:space="0" w:color="auto"/>
            </w:tcBorders>
            <w:shd w:val="clear" w:color="auto" w:fill="auto"/>
            <w:noWrap/>
            <w:vAlign w:val="bottom"/>
            <w:hideMark/>
          </w:tcPr>
          <w:p w14:paraId="616A3900" w14:textId="77777777" w:rsidR="00A5181B" w:rsidRPr="00B5215E" w:rsidRDefault="00A5181B" w:rsidP="00A5181B">
            <w:pPr>
              <w:spacing w:after="0" w:line="240" w:lineRule="auto"/>
              <w:rPr>
                <w:rFonts w:ascii="Calibri" w:eastAsia="Times New Roman" w:hAnsi="Calibri" w:cs="Times New Roman"/>
                <w:color w:val="000000"/>
                <w:lang w:eastAsia="cs-CZ"/>
              </w:rPr>
            </w:pPr>
            <w:r w:rsidRPr="00B5215E">
              <w:rPr>
                <w:rFonts w:ascii="Calibri" w:eastAsia="Times New Roman" w:hAnsi="Calibri" w:cs="Times New Roman"/>
                <w:color w:val="000000"/>
                <w:lang w:eastAsia="cs-CZ"/>
              </w:rPr>
              <w:t>D.montage.Mind</w:t>
            </w:r>
          </w:p>
        </w:tc>
        <w:tc>
          <w:tcPr>
            <w:tcW w:w="7300" w:type="dxa"/>
            <w:tcBorders>
              <w:top w:val="nil"/>
              <w:left w:val="single" w:sz="12" w:space="0" w:color="auto"/>
              <w:bottom w:val="single" w:sz="12" w:space="0" w:color="auto"/>
              <w:right w:val="single" w:sz="12" w:space="0" w:color="auto"/>
            </w:tcBorders>
            <w:shd w:val="clear" w:color="auto" w:fill="auto"/>
            <w:noWrap/>
            <w:vAlign w:val="bottom"/>
            <w:hideMark/>
          </w:tcPr>
          <w:p w14:paraId="4319906A" w14:textId="77777777" w:rsidR="00A5181B" w:rsidRPr="00B5215E" w:rsidRDefault="00A5181B" w:rsidP="007222DE">
            <w:pPr>
              <w:spacing w:after="0" w:line="240" w:lineRule="auto"/>
              <w:rPr>
                <w:rFonts w:ascii="Calibri" w:eastAsia="Times New Roman" w:hAnsi="Calibri" w:cs="Times New Roman"/>
                <w:color w:val="000000"/>
                <w:lang w:eastAsia="cs-CZ"/>
              </w:rPr>
            </w:pPr>
            <w:r w:rsidRPr="00B5215E">
              <w:rPr>
                <w:rFonts w:ascii="Calibri" w:eastAsia="Times New Roman" w:hAnsi="Calibri" w:cs="Times New Roman"/>
                <w:color w:val="000000"/>
                <w:lang w:eastAsia="cs-CZ"/>
              </w:rPr>
              <w:t>Indikuje, kter</w:t>
            </w:r>
            <w:r w:rsidR="007222DE">
              <w:rPr>
                <w:rFonts w:ascii="Calibri" w:eastAsia="Times New Roman" w:hAnsi="Calibri" w:cs="Times New Roman"/>
                <w:color w:val="000000"/>
                <w:lang w:eastAsia="cs-CZ"/>
              </w:rPr>
              <w:t>á transformační matice byla použita pro vytvoření dat</w:t>
            </w:r>
          </w:p>
        </w:tc>
      </w:tr>
    </w:tbl>
    <w:p w14:paraId="348A1E63" w14:textId="77777777" w:rsidR="00A5181B" w:rsidRDefault="00A5181B" w:rsidP="00A5181B">
      <w:pPr>
        <w:pStyle w:val="Citt"/>
      </w:pPr>
      <w:r>
        <w:t>Popis struktury SPM souboru</w:t>
      </w:r>
    </w:p>
    <w:p w14:paraId="31BC920F" w14:textId="77777777" w:rsidR="004C5CF1" w:rsidRDefault="004C5CF1" w:rsidP="004C5CF1">
      <w:r>
        <w:t xml:space="preserve">Takto vytvořená struktura je následně uložena do souboru, </w:t>
      </w:r>
      <w:del w:id="178" w:author="Radek Janča" w:date="2016-05-20T15:58:00Z">
        <w:r w:rsidDel="00445E70">
          <w:delText xml:space="preserve"> ten </w:delText>
        </w:r>
      </w:del>
      <w:ins w:id="179" w:author="Radek Janča" w:date="2016-05-20T15:58:00Z">
        <w:r w:rsidR="00445E70">
          <w:t xml:space="preserve">který </w:t>
        </w:r>
      </w:ins>
      <w:r>
        <w:t xml:space="preserve">je nyní možné načíst pomocí </w:t>
      </w:r>
      <w:r w:rsidR="00BA16E8">
        <w:t>SPM12</w:t>
      </w:r>
      <w:r>
        <w:t xml:space="preserve"> toolboxu a provádět nad ním další operace.</w:t>
      </w:r>
    </w:p>
    <w:p w14:paraId="2A3C17FA" w14:textId="77777777" w:rsidR="009852CD" w:rsidRDefault="001B5F7C" w:rsidP="009852CD">
      <w:pPr>
        <w:pStyle w:val="Nadpis3"/>
        <w:ind w:left="708" w:firstLine="708"/>
      </w:pPr>
      <w:r>
        <w:t xml:space="preserve">Selekce oken </w:t>
      </w:r>
      <w:r w:rsidR="00A74DE5">
        <w:t>kolem</w:t>
      </w:r>
      <w:r>
        <w:t xml:space="preserve"> události</w:t>
      </w:r>
      <w:r w:rsidR="0038114B">
        <w:t xml:space="preserve"> a průměrování</w:t>
      </w:r>
    </w:p>
    <w:p w14:paraId="5E709315" w14:textId="77777777" w:rsidR="00A74DE5" w:rsidRDefault="00A74DE5" w:rsidP="00A74DE5">
      <w:r>
        <w:t xml:space="preserve">V EEG datech nás typicky zajímají </w:t>
      </w:r>
      <w:r w:rsidR="00A054DB">
        <w:t>ERP (event related potencials), to jsou</w:t>
      </w:r>
      <w:r>
        <w:t xml:space="preserve"> malé časové </w:t>
      </w:r>
      <w:r w:rsidR="0038114B">
        <w:t>úseky</w:t>
      </w:r>
      <w:r w:rsidR="00A054DB">
        <w:t xml:space="preserve"> EEG</w:t>
      </w:r>
      <w:r>
        <w:t xml:space="preserve"> okolo </w:t>
      </w:r>
      <w:r w:rsidR="00A054DB">
        <w:t xml:space="preserve">nastalých </w:t>
      </w:r>
      <w:r>
        <w:t>událostí</w:t>
      </w:r>
      <w:r w:rsidR="0038114B">
        <w:t xml:space="preserve"> (takzvaná okna)</w:t>
      </w:r>
      <w:r>
        <w:t xml:space="preserve">, proces selekce pouze těchto oken se v </w:t>
      </w:r>
      <w:r w:rsidR="00BA16E8">
        <w:t>SPM12</w:t>
      </w:r>
      <w:r>
        <w:t xml:space="preserve"> nazývá epoching. </w:t>
      </w:r>
      <w:r w:rsidR="0038114B">
        <w:t>Během tohoto procesu jsou data mezi dvěma okny odstraněna.</w:t>
      </w:r>
    </w:p>
    <w:p w14:paraId="1FC76E7D" w14:textId="77777777" w:rsidR="00A74DE5" w:rsidRDefault="00A74DE5" w:rsidP="00A8138A">
      <w:r>
        <w:lastRenderedPageBreak/>
        <w:t xml:space="preserve"> Události jsou buď reakcí na </w:t>
      </w:r>
      <w:r w:rsidR="0038114B">
        <w:t>stimul (evokované potenciály), čas události je zaznamenán systémem, který vytváří stimuly. Druhou možností jsou</w:t>
      </w:r>
      <w:r>
        <w:t xml:space="preserve"> události nastávající náhodně (</w:t>
      </w:r>
      <w:r w:rsidR="0038114B">
        <w:t xml:space="preserve">například </w:t>
      </w:r>
      <w:r>
        <w:t>komplexy hrot-vlna u epileptiků)</w:t>
      </w:r>
      <w:r w:rsidR="0038114B">
        <w:t>,</w:t>
      </w:r>
      <w:del w:id="180" w:author="Radek Janča" w:date="2016-05-20T16:00:00Z">
        <w:r w:rsidR="0038114B" w:rsidDel="00445E70">
          <w:delText xml:space="preserve"> </w:delText>
        </w:r>
      </w:del>
      <w:r w:rsidR="0038114B">
        <w:t xml:space="preserve"> jejich přesné časové umístění dohledáváme pomocí detektorů typických grafoelementů</w:t>
      </w:r>
      <w:r>
        <w:t>.</w:t>
      </w:r>
      <w:r w:rsidR="0038114B">
        <w:t xml:space="preserve"> Ať už se jedná o první nebo druhý typ událostí</w:t>
      </w:r>
      <w:r w:rsidR="00A8138A">
        <w:t xml:space="preserve">, okna jsou vždy zatížena náhodnou aktivitou okolních neuronů, která s danou událostí nesouvisí. Proto se </w:t>
      </w:r>
      <w:r w:rsidR="0038114B">
        <w:t xml:space="preserve">vždy snažíme nasbírat </w:t>
      </w:r>
      <w:r w:rsidR="00A8138A">
        <w:t>co největší</w:t>
      </w:r>
      <w:r w:rsidR="0038114B">
        <w:t xml:space="preserve"> </w:t>
      </w:r>
      <w:r w:rsidR="00A8138A">
        <w:t xml:space="preserve">množství </w:t>
      </w:r>
      <w:r w:rsidR="0038114B">
        <w:t xml:space="preserve">událostí a </w:t>
      </w:r>
      <w:r w:rsidR="00A8138A">
        <w:t xml:space="preserve">aplikovat metodu průměrování. Vytvořením průměru z oken získáme krátký časový úsek, s nízkou úrovní náhodné aktivity, na který se aplikuje výpočet inverzní úlohy. </w:t>
      </w:r>
      <w:commentRangeStart w:id="181"/>
      <w:r w:rsidR="00A8138A">
        <w:t>Náhodná složka by teoreticky byla zcela odstraněna, kdybychom měli k dispozici nekonečné množství</w:t>
      </w:r>
      <w:r w:rsidR="00A054DB" w:rsidRPr="00A054DB">
        <w:t xml:space="preserve"> </w:t>
      </w:r>
      <w:r w:rsidR="00A054DB">
        <w:t>oken</w:t>
      </w:r>
      <w:r w:rsidR="00A8138A">
        <w:t>.</w:t>
      </w:r>
      <w:commentRangeEnd w:id="181"/>
      <w:r w:rsidR="00445E70">
        <w:rPr>
          <w:rStyle w:val="Odkaznakoment"/>
        </w:rPr>
        <w:commentReference w:id="181"/>
      </w:r>
    </w:p>
    <w:p w14:paraId="40E66D6E" w14:textId="77777777" w:rsidR="00A8138A" w:rsidRDefault="008C0545" w:rsidP="00A8138A">
      <w:r>
        <w:t>Proces selekce oken a průměrování je již naimplementován v </w:t>
      </w:r>
      <w:r w:rsidR="00BA16E8">
        <w:t>SPM12</w:t>
      </w:r>
      <w:r>
        <w:t xml:space="preserve"> toolboxu, musíme si však připravit pomocný soubor, ve kterém jsou nadefinována okna pro ořez dat. Soubor vytváří</w:t>
      </w:r>
      <w:r w:rsidRPr="008C0545">
        <w:t xml:space="preserve"> </w:t>
      </w:r>
      <w:r>
        <w:t xml:space="preserve">má funkce s názvem prepareTrialsFile, vstupem do ní jsou dva argumenty, struktura popisující události, kterou generuje výše popsaná funkce generateSPMTrialsStruct, druhým argumentem je specifikace </w:t>
      </w:r>
      <w:r w:rsidR="00A054DB">
        <w:t xml:space="preserve">délky </w:t>
      </w:r>
      <w:r>
        <w:t>časového okna, jedná se o vektor dvou časů v milisekundách popisující, jak dlouhý časový úsek okolo události bude zachován. Čas událostí je označen nulou, záporný čas označuje dění před událostí</w:t>
      </w:r>
      <w:r w:rsidR="00B3186C">
        <w:t>. Funkce vygeneruje potřebný soubor a uloží jej do aktuálního adresáře.</w:t>
      </w:r>
    </w:p>
    <w:p w14:paraId="6300DB64" w14:textId="77777777" w:rsidR="00B3186C" w:rsidRPr="00A74DE5" w:rsidRDefault="00B3186C" w:rsidP="000316B9">
      <w:r>
        <w:t xml:space="preserve">Aplikaci selekce oken a průměrování provedeme pomocí Batch editoru </w:t>
      </w:r>
      <w:r w:rsidR="00BA16E8">
        <w:t>SPM12</w:t>
      </w:r>
      <w:r>
        <w:t xml:space="preserve"> toolboxu, jedná se o nástroj umožňující automatizovat operace nad datovými soubory. Z nabídky funkcí Batch editoru vybereme Preprocessing – Epoching a Averaging. Vstupem ep</w:t>
      </w:r>
      <w:ins w:id="182" w:author="Radek Janča" w:date="2016-05-20T16:06:00Z">
        <w:r w:rsidR="007E5FCD">
          <w:t>o</w:t>
        </w:r>
      </w:ins>
      <w:del w:id="183" w:author="Radek Janča" w:date="2016-05-20T16:06:00Z">
        <w:r w:rsidDel="007E5FCD">
          <w:delText>i</w:delText>
        </w:r>
      </w:del>
      <w:r>
        <w:t>chingu je soubor obsahující EEG data a soubor vygenerovaný v minulém kroku, který popisuje, jaká okna budou vybrána.</w:t>
      </w:r>
      <w:r w:rsidR="000316B9">
        <w:t xml:space="preserve"> Proces průměrování nastavíme jako závislý, čímž specifikujeme, že průměrování bude aplikováno na výstupní data kroku epoching. Spuštění těchto kroků je možné provést buď přímo v Batch editoru zelenou šipkou v horní části grafického rozhraní nebo je možné si vytvořený skript uložit do souboru a kroky spustit pomocí funkce spm_jobman (soubor je vstupním argumentem), která je součástí </w:t>
      </w:r>
      <w:r w:rsidR="00BA16E8">
        <w:t>SPM12</w:t>
      </w:r>
      <w:r w:rsidR="000316B9">
        <w:t xml:space="preserve"> toolboxu.</w:t>
      </w:r>
    </w:p>
    <w:p w14:paraId="32ED81A4" w14:textId="77777777" w:rsidR="0074783C" w:rsidRDefault="0074783C" w:rsidP="00356D5D">
      <w:pPr>
        <w:pStyle w:val="Nadpis2"/>
        <w:ind w:firstLine="708"/>
      </w:pPr>
      <w:r>
        <w:t>Aplikace Inverzní úlohy</w:t>
      </w:r>
    </w:p>
    <w:p w14:paraId="5C934326" w14:textId="77777777" w:rsidR="000316B9" w:rsidRPr="000316B9" w:rsidRDefault="000316B9" w:rsidP="000316B9">
      <w:r>
        <w:t>Specifikaci a výpočet inverzní úlohy je možné v </w:t>
      </w:r>
      <w:r w:rsidR="00BA16E8">
        <w:t>SPM12</w:t>
      </w:r>
      <w:r>
        <w:t xml:space="preserve"> toolboxu provést dvěma způsoby, jedním je </w:t>
      </w:r>
      <w:r w:rsidR="000E4152">
        <w:t>využití grafického rozhraní, které se vyvolá stiskem tlačítka 3D Source Reconstruction, druhou možností je využitím Batch editoru.</w:t>
      </w:r>
    </w:p>
    <w:p w14:paraId="1883E917" w14:textId="77777777" w:rsidR="000C3B7A" w:rsidRDefault="000C3B7A" w:rsidP="000C3B7A">
      <w:pPr>
        <w:pStyle w:val="Nadpis3"/>
      </w:pPr>
      <w:r>
        <w:tab/>
      </w:r>
      <w:r>
        <w:tab/>
        <w:t>3D Source Reconstruction</w:t>
      </w:r>
    </w:p>
    <w:p w14:paraId="1791DA7E" w14:textId="77777777" w:rsidR="00D71129" w:rsidRDefault="00D71129" w:rsidP="00D71129">
      <w:r>
        <w:t>Uživatelské rozhraní pro výpočet inverzního problému je intuitivní, aktivní jsou vždy jen ta tlačítka, kterými je nutné specifikovat aktuální krok. Výhodou rozehraní je možnost kontrolovat správnost jednotlivých kroků, rychlá změna nastavení parametrů inverze a možnost grafického znázornění výsledků</w:t>
      </w:r>
      <w:r w:rsidR="00A054DB">
        <w:t xml:space="preserve"> inverze v MRI snímcích</w:t>
      </w:r>
      <w:r>
        <w:t>.</w:t>
      </w:r>
    </w:p>
    <w:p w14:paraId="5177E405" w14:textId="77777777" w:rsidR="00E85E99" w:rsidRDefault="00D71129" w:rsidP="00D71129">
      <w:r>
        <w:t xml:space="preserve">Při prvním spuštění je aktivní pouze tlačítko Load, kterým načteme EEG datový </w:t>
      </w:r>
      <w:r w:rsidR="0086470B">
        <w:t>soubor, se</w:t>
      </w:r>
      <w:r>
        <w:t xml:space="preserve"> kterým budeme pracovat a do kterého se budou jednotlivé kroky ukládat. </w:t>
      </w:r>
      <w:r w:rsidR="006950C6">
        <w:t>V druhém kroku specifikujeme model pacientovy hlavy, máme možnost výběru mezi modelem</w:t>
      </w:r>
      <w:r w:rsidR="00283867">
        <w:t xml:space="preserve"> standartního mozku</w:t>
      </w:r>
      <w:r w:rsidR="006950C6">
        <w:t xml:space="preserve"> nebo výpočtem modelu z pacientova MRI snímku. Výpočet modelu trvá několik minut, </w:t>
      </w:r>
      <w:r w:rsidR="00E85E99">
        <w:t>po dokončení výpočtu se zobrazí vypočtený model hlavy spolu s několika řezy MRI snímkem, uživatel má tak možnost posoudit jestli byl model vypočten správně.</w:t>
      </w:r>
    </w:p>
    <w:p w14:paraId="7F738242" w14:textId="77777777" w:rsidR="00E85E99" w:rsidRDefault="007240B6" w:rsidP="00E85E99">
      <w:pPr>
        <w:pStyle w:val="Citt"/>
      </w:pPr>
      <w:r>
        <w:lastRenderedPageBreak/>
        <w:pict w14:anchorId="6BA915D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0.75pt;height:289.5pt">
            <v:imagedata r:id="rId21" o:title="MRI"/>
          </v:shape>
        </w:pict>
      </w:r>
    </w:p>
    <w:p w14:paraId="0D591424" w14:textId="77777777" w:rsidR="00E85E99" w:rsidRPr="00E85E99" w:rsidRDefault="00E85E99" w:rsidP="00E85E99">
      <w:pPr>
        <w:pStyle w:val="Citt"/>
      </w:pPr>
      <w:r>
        <w:t>Model vypočtený z MRI snímků pacientovy hlavy</w:t>
      </w:r>
    </w:p>
    <w:p w14:paraId="2D666DCA" w14:textId="77777777" w:rsidR="00FD2A7F" w:rsidRDefault="00E85E99" w:rsidP="00D71129">
      <w:r>
        <w:t xml:space="preserve">Následujícím krokem je </w:t>
      </w:r>
      <w:r w:rsidR="006950C6">
        <w:t>koregistrac</w:t>
      </w:r>
      <w:r>
        <w:t>e</w:t>
      </w:r>
      <w:r w:rsidR="006950C6">
        <w:t>, rozhraní provede uživatele specifikací bodů fiducials</w:t>
      </w:r>
      <w:r>
        <w:t>, ty</w:t>
      </w:r>
      <w:r w:rsidR="006950C6">
        <w:t xml:space="preserve"> je možné specifikovat třemi způsoby, výběrem ze seznamu nadefinovaných fiducials, vložením souřadnic bodů nebo kliknutím do modelu myší, čímž uživatel určí přibližnou polohu bodů. </w:t>
      </w:r>
      <w:r>
        <w:t>Po dokončení transformací prostoru MRI a prostoru elektrod je vykreslen výsledek</w:t>
      </w:r>
      <w:r w:rsidR="00FD2A7F">
        <w:t xml:space="preserve"> koregistrace, elektrody by měly přesně padnout na skalp modelu.</w:t>
      </w:r>
    </w:p>
    <w:p w14:paraId="4D8EA783" w14:textId="77777777" w:rsidR="00FD2A7F" w:rsidRDefault="007240B6" w:rsidP="00FD2A7F">
      <w:pPr>
        <w:pStyle w:val="Citt"/>
      </w:pPr>
      <w:r>
        <w:pict w14:anchorId="50B6CBDD">
          <v:shape id="_x0000_i1026" type="#_x0000_t75" style="width:204pt;height:215.25pt">
            <v:imagedata r:id="rId22" o:title="Corregistration"/>
          </v:shape>
        </w:pict>
      </w:r>
    </w:p>
    <w:p w14:paraId="74BD3137" w14:textId="77777777" w:rsidR="00E85E99" w:rsidRDefault="00FD2A7F" w:rsidP="00FD2A7F">
      <w:pPr>
        <w:pStyle w:val="Citt"/>
      </w:pPr>
      <w:r>
        <w:t>Výsledek koregistrace</w:t>
      </w:r>
    </w:p>
    <w:p w14:paraId="19160903" w14:textId="77777777" w:rsidR="008C3044" w:rsidRDefault="006950C6" w:rsidP="00D71129">
      <w:r>
        <w:t xml:space="preserve">Následně je zpřístupněno tlačítko Forward Model, kde dostaneme možnost výběru mezi dostupnými modely, pro EEG data </w:t>
      </w:r>
      <w:r w:rsidR="00B942E8">
        <w:t>máme možnost výběru mezi výše popsanými 3-shell sp</w:t>
      </w:r>
      <w:r w:rsidR="00FD2A7F">
        <w:t>he</w:t>
      </w:r>
      <w:r w:rsidR="00B942E8">
        <w:t xml:space="preserve">re nebo BEM modely. </w:t>
      </w:r>
      <w:r w:rsidR="008C2F0B">
        <w:t xml:space="preserve">Abych dostal anatomicky přesný model hlavy, vždy volím výpočetně náročnější BEM model, po </w:t>
      </w:r>
      <w:r w:rsidR="008C2F0B">
        <w:lastRenderedPageBreak/>
        <w:t>dokončení finálního výpočtu modelu je model naposledy zobrazen</w:t>
      </w:r>
      <w:r w:rsidR="00F476B1">
        <w:t xml:space="preserve"> (obrázek viz přímá úloha)</w:t>
      </w:r>
      <w:r w:rsidR="008C2F0B">
        <w:t xml:space="preserve">. Uživatel provede finální inspekci modelu, pokud zjistí nesrovnalosti, může kterýkoliv z kroků </w:t>
      </w:r>
      <w:r w:rsidR="00F476B1">
        <w:t>zopakovat a opravit.</w:t>
      </w:r>
      <w:r w:rsidR="008C3044">
        <w:t xml:space="preserve"> </w:t>
      </w:r>
      <w:r w:rsidR="00B942E8">
        <w:t>Dokončením tohoto kroku jsme úspěšně nadefinovali přímou úlohu</w:t>
      </w:r>
      <w:r w:rsidR="008C3044">
        <w:t>, v grafickém rozhraní je zpřístupněna možnost výpočtu inverzní úlohy.</w:t>
      </w:r>
    </w:p>
    <w:p w14:paraId="7D647FA5" w14:textId="77777777" w:rsidR="001D347F" w:rsidRDefault="000815CA" w:rsidP="00D71129">
      <w:r>
        <w:t xml:space="preserve">Proces výpočtu inverzní úlohy začíná volbou parametrů, prvním je výběr mezi přeurčeným (tlačítko VB-ECD) nebo nedourčenimi modely (tlačítko Imaging), zvolím nedourčené modely, které jsou intuitivnější a podle mých zkušeností </w:t>
      </w:r>
      <w:ins w:id="184" w:author="Radek Janča" w:date="2016-05-20T16:11:00Z">
        <w:r w:rsidR="007E5FCD">
          <w:t xml:space="preserve">na předložených datech </w:t>
        </w:r>
      </w:ins>
      <w:r>
        <w:t>dávají lepší výsledky</w:t>
      </w:r>
      <w:r w:rsidR="00B548B9">
        <w:t>, dále dostaneme na výběr mezi dostupnými algoritmy inverzní úlohy (popsány v teoretické části). Následuje možnost volby časového intervalu, na které bude algoritmus aplikován a volba filtru kterým budou data naposledy filtrována (umožňuje volbu filtraci neprovádět). Poslední možností je zadání apriorní pravděpodobnosti, která specifikuje, ve kterých místech mozku se ložisko nachází s největší pravděpodobností, takovou informaci ovšem nemáme, pokračujeme tedy bez zadání. Specifikace parametrů inverzní úlohy je tímto kompletní,  výsledek inverze se zobrazí do takzvaného skleněného modelu mozku, pomocí uživatelské</w:t>
      </w:r>
      <w:r w:rsidR="00D617A8">
        <w:t>ho</w:t>
      </w:r>
      <w:r w:rsidR="00B548B9">
        <w:t xml:space="preserve"> rozhraní máme možnost procházet výsledky inverze pro každý časov</w:t>
      </w:r>
      <w:r w:rsidR="00D617A8">
        <w:t>ý</w:t>
      </w:r>
      <w:r w:rsidR="00B548B9">
        <w:t xml:space="preserve"> vzorek</w:t>
      </w:r>
      <w:r w:rsidR="00D617A8">
        <w:t>, můžeme spustit film zobrazující vývoj aktivity v čase, nebo výsledky vykreslit do modelu pacientova mozku.</w:t>
      </w:r>
      <w:r w:rsidR="00BE0A3B">
        <w:t xml:space="preserve"> Výsledky podporují možnost virtuální elektrody,</w:t>
      </w:r>
      <w:r w:rsidR="001D347F">
        <w:t xml:space="preserve"> tedy</w:t>
      </w:r>
      <w:r w:rsidR="00BE0A3B">
        <w:t xml:space="preserve"> </w:t>
      </w:r>
      <w:r w:rsidR="001D347F">
        <w:t>možnost vykreslení EEG průběhu na zadaných souřadnicích.</w:t>
      </w:r>
    </w:p>
    <w:p w14:paraId="1381C8B1" w14:textId="77777777" w:rsidR="004B2F02" w:rsidRDefault="007240B6" w:rsidP="00D71129">
      <w:r>
        <w:pict w14:anchorId="0FB7CE81">
          <v:shape id="_x0000_i1027" type="#_x0000_t75" style="width:224.25pt;height:201pt">
            <v:imagedata r:id="rId23" o:title="Vysledek inverze"/>
          </v:shape>
        </w:pict>
      </w:r>
      <w:r w:rsidR="004B2F02">
        <w:rPr>
          <w:noProof/>
          <w:lang w:val="en-US"/>
        </w:rPr>
        <w:drawing>
          <wp:inline distT="0" distB="0" distL="0" distR="0" wp14:anchorId="1979EFF3" wp14:editId="75F702E2">
            <wp:extent cx="2847975" cy="2171700"/>
            <wp:effectExtent l="0" t="0" r="0" b="0"/>
            <wp:docPr id="11" name="Obrázek 11" descr="C:\Users\Tomáš Hrstka\AppData\Local\Microsoft\Windows\INetCache\Content.Word\rend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descr="C:\Users\Tomáš Hrstka\AppData\Local\Microsoft\Windows\INetCache\Content.Word\render.jpg"/>
                    <pic:cNvPicPr>
                      <a:picLocks noChangeAspect="1" noChangeArrowheads="1"/>
                    </pic:cNvPicPr>
                  </pic:nvPicPr>
                  <pic:blipFill>
                    <a:blip r:embed="rId24">
                      <a:clrChange>
                        <a:clrFrom>
                          <a:srgbClr val="F0F0F0"/>
                        </a:clrFrom>
                        <a:clrTo>
                          <a:srgbClr val="F0F0F0">
                            <a:alpha val="0"/>
                          </a:srgbClr>
                        </a:clrTo>
                      </a:clrChange>
                      <a:extLst>
                        <a:ext uri="{28A0092B-C50C-407E-A947-70E740481C1C}">
                          <a14:useLocalDpi xmlns:a14="http://schemas.microsoft.com/office/drawing/2010/main" val="0"/>
                        </a:ext>
                      </a:extLst>
                    </a:blip>
                    <a:srcRect/>
                    <a:stretch>
                      <a:fillRect/>
                    </a:stretch>
                  </pic:blipFill>
                  <pic:spPr bwMode="auto">
                    <a:xfrm>
                      <a:off x="0" y="0"/>
                      <a:ext cx="2847975" cy="2171700"/>
                    </a:xfrm>
                    <a:prstGeom prst="rect">
                      <a:avLst/>
                    </a:prstGeom>
                    <a:noFill/>
                    <a:ln>
                      <a:noFill/>
                    </a:ln>
                  </pic:spPr>
                </pic:pic>
              </a:graphicData>
            </a:graphic>
          </wp:inline>
        </w:drawing>
      </w:r>
    </w:p>
    <w:p w14:paraId="74FCE991" w14:textId="77777777" w:rsidR="004B2F02" w:rsidRDefault="00BE0A3B" w:rsidP="004B2F02">
      <w:pPr>
        <w:pStyle w:val="Citt"/>
      </w:pPr>
      <w:r>
        <w:t>Příklad v</w:t>
      </w:r>
      <w:r w:rsidR="004B2F02">
        <w:t>ýsled</w:t>
      </w:r>
      <w:r>
        <w:t>ku</w:t>
      </w:r>
      <w:r w:rsidR="004B2F02">
        <w:t xml:space="preserve"> inverzní úlohy, vlevo</w:t>
      </w:r>
      <w:r>
        <w:t xml:space="preserve"> výsledky vykresleny do</w:t>
      </w:r>
      <w:r w:rsidR="004B2F02">
        <w:t xml:space="preserve"> skleněn</w:t>
      </w:r>
      <w:r>
        <w:t>ého moz</w:t>
      </w:r>
      <w:r w:rsidR="004B2F02">
        <w:t>k</w:t>
      </w:r>
      <w:r>
        <w:t>u</w:t>
      </w:r>
      <w:r w:rsidR="004B2F02">
        <w:t>, vpravo vykreslení do modelu mozku</w:t>
      </w:r>
    </w:p>
    <w:p w14:paraId="25995384" w14:textId="77777777" w:rsidR="0086470B" w:rsidRDefault="00BE0A3B" w:rsidP="00D71129">
      <w:r>
        <w:t>Pokud není uživatel s výsledkem inverzní úlohy spokojen, může výpočet inverzní úlohy opakovat, použít jiné parametry, zvolit</w:t>
      </w:r>
      <w:r w:rsidR="00BE48E5">
        <w:t xml:space="preserve"> optimální frekvenční pásmo nebo vybrat jiný časový interval. V případě, že je uživatel s výsledky spokojený, může výsledky promítnout přímo do MRI snímků pacientovy hlavy pomocí tlačítka Image.</w:t>
      </w:r>
    </w:p>
    <w:p w14:paraId="0625C1E7" w14:textId="77777777" w:rsidR="00B942E8" w:rsidRDefault="007240B6" w:rsidP="007A3122">
      <w:pPr>
        <w:pStyle w:val="Citt"/>
        <w:rPr>
          <w:noProof/>
          <w:lang w:val="en-US"/>
        </w:rPr>
      </w:pPr>
      <w:r>
        <w:rPr>
          <w:noProof/>
          <w:lang w:val="en-US"/>
        </w:rPr>
        <w:lastRenderedPageBreak/>
        <w:pict w14:anchorId="20368E7E">
          <v:shape id="_x0000_i1028" type="#_x0000_t75" style="width:285pt;height:286.5pt">
            <v:imagedata r:id="rId25" o:title="Vysledky v MRI"/>
          </v:shape>
        </w:pict>
      </w:r>
    </w:p>
    <w:p w14:paraId="718C7150" w14:textId="77777777" w:rsidR="007A3122" w:rsidRPr="00D71129" w:rsidRDefault="007A3122" w:rsidP="007A3122">
      <w:pPr>
        <w:pStyle w:val="Citt"/>
      </w:pPr>
      <w:r>
        <w:t>Příklad výsledku inverzní úlohy vykresleného do MRI snímku pacienta</w:t>
      </w:r>
    </w:p>
    <w:p w14:paraId="33E40552" w14:textId="77777777" w:rsidR="00600995" w:rsidRDefault="00600995" w:rsidP="009403B6">
      <w:pPr>
        <w:pStyle w:val="Nadpis3"/>
        <w:ind w:left="1416"/>
      </w:pPr>
      <w:r>
        <w:t>Batch</w:t>
      </w:r>
      <w:r w:rsidR="00D14701">
        <w:t xml:space="preserve"> editor</w:t>
      </w:r>
    </w:p>
    <w:p w14:paraId="4DACECFC" w14:textId="77777777" w:rsidR="00D14701" w:rsidRDefault="007A3122" w:rsidP="007A3122">
      <w:r>
        <w:t xml:space="preserve">Aplikaci inverzní úlohy je možné provést za využití Batch editoru </w:t>
      </w:r>
      <w:r w:rsidR="00BA16E8">
        <w:t>SPM12</w:t>
      </w:r>
      <w:r>
        <w:t xml:space="preserve"> toolboxu, </w:t>
      </w:r>
      <w:r w:rsidR="00D14701">
        <w:t>provedením operací nazvaných Head model specification a Source inversion. První funkce definuje přímou úlohu, druhá vypočte inverzní úlohu podle zadaných specifikací.</w:t>
      </w:r>
    </w:p>
    <w:p w14:paraId="7E0C6359" w14:textId="77777777" w:rsidR="004C5CF1" w:rsidRDefault="00D14701" w:rsidP="00EE5F15">
      <w:r>
        <w:t xml:space="preserve">Výhodou tohoto přístupu je možnost automatizace </w:t>
      </w:r>
      <w:r w:rsidR="00A20765">
        <w:t>výpočtu, která se hodí v případech, kdy je nutné zpracovat více případů podobného typu. Nevýhodou je ovšem nemožnost individuálně přistupovat ke každému případu a kontrolovat správnosti mezikroků.</w:t>
      </w:r>
      <w:r w:rsidR="004C5CF1">
        <w:t xml:space="preserve"> </w:t>
      </w:r>
    </w:p>
    <w:p w14:paraId="3C4C4B70" w14:textId="77777777" w:rsidR="00EE5F15" w:rsidRDefault="00287C9E" w:rsidP="00EE5F15">
      <w:r>
        <w:t>Přístup, který jsem shledal nejlepším je využití</w:t>
      </w:r>
      <w:r w:rsidR="008F2647">
        <w:t xml:space="preserve"> kombinace obou Batch editoru i grafického rozhraní. Automatizuji proces předzpracování dat a specifikaci přímé úlohy pomocí Batch editoru</w:t>
      </w:r>
      <w:ins w:id="185" w:author="Radek Janča" w:date="2016-05-20T16:15:00Z">
        <w:r w:rsidR="00B05772">
          <w:t>,</w:t>
        </w:r>
      </w:ins>
      <w:r w:rsidR="008F2647">
        <w:t xml:space="preserve"> déle však </w:t>
      </w:r>
      <w:del w:id="186" w:author="Radek Janča" w:date="2016-05-20T16:15:00Z">
        <w:r w:rsidR="008F2647" w:rsidDel="00B05772">
          <w:delText xml:space="preserve"> </w:delText>
        </w:r>
      </w:del>
      <w:r w:rsidR="008F2647">
        <w:t xml:space="preserve">zpracovávám případ individuálně pomocí grafického rozhraní. Zkontroluji, zda je model mozku v pořádku, dále vypočítám inverzní úlohy a upravuji její parametry na základě získaných informací. Ve chvíli, kdy jsem s výsledkem spokojen, mohu z grafického rozhraní pohodlně vykreslit výsledky do MRI snímků. </w:t>
      </w:r>
    </w:p>
    <w:p w14:paraId="55F6D623" w14:textId="77777777" w:rsidR="008F2647" w:rsidRPr="0074783C" w:rsidRDefault="00EE5F15" w:rsidP="00EE5F15">
      <w:pPr>
        <w:pStyle w:val="Nadpis3"/>
        <w:ind w:left="708" w:firstLine="708"/>
      </w:pPr>
      <w:r>
        <w:t xml:space="preserve">Obalující funkce </w:t>
      </w:r>
    </w:p>
    <w:p w14:paraId="7981DD5F" w14:textId="77777777" w:rsidR="00287C9E" w:rsidRDefault="00287C9E" w:rsidP="00287C9E">
      <w:r>
        <w:t xml:space="preserve">Abych uživatelům SPM Motol toolboxu umožnil jednoduše aplikovat tento postup, naimplementoval jsem obalující funkci jménem </w:t>
      </w:r>
      <w:r w:rsidR="004C5CF1">
        <w:t xml:space="preserve">InversionStart, </w:t>
      </w:r>
      <w:r>
        <w:t>jejímž vstupem jsou pouze cesty k EEG a MRI souborům</w:t>
      </w:r>
      <w:r w:rsidR="00D128A3">
        <w:t xml:space="preserve"> a vstupní proměnné definující délku okna, které bude použito při epochingu, indexy událostí určených ke zpracování. Díky této funkci je aplikace inverzní úlohy otázkou použití jediné funkce, která se postará o veškeré předzpracování, nadefinuje model pacientovy hlavy, provede koregistraci a vypočte prvotní inverzní úlohu.</w:t>
      </w:r>
      <w:commentRangeStart w:id="187"/>
      <w:r w:rsidR="00D128A3">
        <w:t xml:space="preserve"> Uživatel je poté postaven pouze před úkol zlepšovat parametry inverzní úlohy, dokud není spokojený s výsledkem.</w:t>
      </w:r>
      <w:commentRangeEnd w:id="187"/>
      <w:r w:rsidR="00B05772">
        <w:rPr>
          <w:rStyle w:val="Odkaznakoment"/>
        </w:rPr>
        <w:commentReference w:id="187"/>
      </w:r>
    </w:p>
    <w:p w14:paraId="06166B7E" w14:textId="77777777" w:rsidR="00DA7ED1" w:rsidRPr="00DA7ED1" w:rsidRDefault="00D128A3" w:rsidP="00DA7ED1">
      <w:r>
        <w:t xml:space="preserve">Naimplementoval jsem také podobnou funkci InversionStartNoPreprocessing, </w:t>
      </w:r>
      <w:r w:rsidR="00BE2D88">
        <w:t xml:space="preserve">od předcházející funkce se liší pouze tím, že neprovádí předzpracování vstupních dat. Tato funkce je vhodná </w:t>
      </w:r>
      <w:r w:rsidR="00BE2D88">
        <w:lastRenderedPageBreak/>
        <w:t>pro případy, kdy předzpracování provede jiný software, například detektor grafoelementů</w:t>
      </w:r>
      <w:r w:rsidR="00C46087">
        <w:t>, jehož výstupem mohou být již zprůměrované grafoelementy hrot-vlna</w:t>
      </w:r>
      <w:r w:rsidR="00BE2D88">
        <w:t>.</w:t>
      </w:r>
    </w:p>
    <w:p w14:paraId="25267C7E" w14:textId="77777777" w:rsidR="00DA7ED1" w:rsidRDefault="009403B6" w:rsidP="00DA7ED1">
      <w:pPr>
        <w:pStyle w:val="Nadpis1"/>
      </w:pPr>
      <w:r>
        <w:t>Aplikace inverzní úlohy</w:t>
      </w:r>
    </w:p>
    <w:p w14:paraId="5082BEB2" w14:textId="77777777" w:rsidR="00DA7ED1" w:rsidRDefault="00DA7ED1" w:rsidP="00600995">
      <w:pPr>
        <w:pStyle w:val="Nadpis2"/>
        <w:ind w:firstLine="708"/>
      </w:pPr>
      <w:r>
        <w:t>Porovnání metod inverze SPM</w:t>
      </w:r>
      <w:r w:rsidR="00BA16E8">
        <w:t>12</w:t>
      </w:r>
      <w:r>
        <w:t xml:space="preserve"> toolboxu </w:t>
      </w:r>
    </w:p>
    <w:p w14:paraId="42DA9319" w14:textId="77777777" w:rsidR="00355F04" w:rsidRDefault="00355F04" w:rsidP="00355F04">
      <w:r>
        <w:t>V </w:t>
      </w:r>
      <w:r w:rsidR="00BA16E8">
        <w:t>SPM12</w:t>
      </w:r>
      <w:r>
        <w:t xml:space="preserve"> toolboxu je naimplementováno 5 algoritmů nedourčených modelů inverzní úlohy (GS, MSP, COH, IID a EBB), abychom byli schopni metody porovnat</w:t>
      </w:r>
      <w:r w:rsidR="001310C5">
        <w:t>,</w:t>
      </w:r>
      <w:r>
        <w:t xml:space="preserve"> vytvořil jsem několik syntetických datových souborů, kte</w:t>
      </w:r>
      <w:r w:rsidR="00C46087">
        <w:t>ré obsahují data, o kterých vím</w:t>
      </w:r>
      <w:r>
        <w:t xml:space="preserve">, kde se nachází zdroj </w:t>
      </w:r>
      <w:r w:rsidR="00C46087">
        <w:t xml:space="preserve">jejich </w:t>
      </w:r>
      <w:r>
        <w:t>aktivity.</w:t>
      </w:r>
      <w:r w:rsidR="001310C5">
        <w:t xml:space="preserve"> Syntetická data jsou generována pomocí přímé úlohy, na zvolené souřadnice jsou umístěny proudové dipóly, které generují zvolený průběh proudu, a následně je vypočteno, jak se tyto proudy propagují na skalp modelu a jaké potenciály jsou zaznamenány elektrodami. Funkce pro generování syntetických dat je součástí v </w:t>
      </w:r>
      <w:r w:rsidR="00BA16E8">
        <w:t>SPM12</w:t>
      </w:r>
      <w:r w:rsidR="001310C5">
        <w:t xml:space="preserve"> toolboxu.</w:t>
      </w:r>
    </w:p>
    <w:p w14:paraId="5649F727" w14:textId="77777777" w:rsidR="00355F04" w:rsidRDefault="0081426D" w:rsidP="0081426D">
      <w:r>
        <w:t>Proces vytváření syntetického datového souboru využívá</w:t>
      </w:r>
      <w:r w:rsidR="00C46087">
        <w:t xml:space="preserve"> </w:t>
      </w:r>
      <w:r>
        <w:t>existujícího datového souboru s již definovanou přímou úlohou, kde</w:t>
      </w:r>
      <w:r w:rsidR="009F230E">
        <w:t xml:space="preserve"> jednoduše</w:t>
      </w:r>
      <w:r>
        <w:t xml:space="preserve"> nahradí označené události nově vypočtenými EEG průběhy</w:t>
      </w:r>
      <w:r w:rsidR="00A74510">
        <w:t xml:space="preserve"> se zvolenou úrovní</w:t>
      </w:r>
      <w:r w:rsidR="00890F63">
        <w:t xml:space="preserve"> Gaussovského</w:t>
      </w:r>
      <w:r w:rsidR="00A74510">
        <w:t xml:space="preserve"> šumu</w:t>
      </w:r>
      <w:r>
        <w:t>. Datových souborů, ze kterých jsem mohl vycházet, jsem měl k dispozici několik, vždy jeden od zpracovávaného případu, náhodně jsem zvolil datový soubor pacienta P110</w:t>
      </w:r>
      <w:r w:rsidR="00F527D6">
        <w:t xml:space="preserve"> se 168</w:t>
      </w:r>
      <w:del w:id="188" w:author="Radek Janča" w:date="2016-05-20T16:20:00Z">
        <w:r w:rsidR="00F527D6" w:rsidDel="00B05772">
          <w:delText>.</w:delText>
        </w:r>
      </w:del>
      <w:r w:rsidR="00F527D6">
        <w:t xml:space="preserve"> označenými událostmi</w:t>
      </w:r>
      <w:r>
        <w:t xml:space="preserve"> jako výchozí.</w:t>
      </w:r>
      <w:r w:rsidR="00066734">
        <w:t xml:space="preserve"> Vygeneroval jsem 5 scénářů na pro </w:t>
      </w:r>
      <w:r w:rsidR="009F230E">
        <w:t xml:space="preserve">porovnání </w:t>
      </w:r>
      <w:r w:rsidR="00066734">
        <w:t>algoritmů inverzních úloh:</w:t>
      </w:r>
    </w:p>
    <w:p w14:paraId="6E9B8189" w14:textId="77777777" w:rsidR="002724E3" w:rsidRDefault="00066734" w:rsidP="00066734">
      <w:pPr>
        <w:pStyle w:val="Odstavecseseznamem"/>
        <w:numPr>
          <w:ilvl w:val="0"/>
          <w:numId w:val="6"/>
        </w:numPr>
      </w:pPr>
      <w:r>
        <w:t>Zdroj v levé hemisféře</w:t>
      </w:r>
      <w:r w:rsidR="00DF5591">
        <w:t xml:space="preserve"> na pozici [</w:t>
      </w:r>
      <w:r w:rsidR="007846FC">
        <w:t>-</w:t>
      </w:r>
      <w:r w:rsidR="00DF5591">
        <w:t>52, -25, 9] generující průběhy o frekvenci 10 Hz, SNR nastaveno na 0 dB</w:t>
      </w:r>
    </w:p>
    <w:tbl>
      <w:tblPr>
        <w:tblStyle w:val="Mkatabulky"/>
        <w:tblW w:w="0" w:type="auto"/>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ook w:val="04A0" w:firstRow="1" w:lastRow="0" w:firstColumn="1" w:lastColumn="0" w:noHBand="0" w:noVBand="1"/>
      </w:tblPr>
      <w:tblGrid>
        <w:gridCol w:w="3020"/>
        <w:gridCol w:w="3021"/>
        <w:gridCol w:w="3021"/>
      </w:tblGrid>
      <w:tr w:rsidR="002724E3" w14:paraId="5F7A9E6F" w14:textId="77777777" w:rsidTr="00B65C5A">
        <w:tc>
          <w:tcPr>
            <w:tcW w:w="3020" w:type="dxa"/>
          </w:tcPr>
          <w:p w14:paraId="5EC553F6" w14:textId="77777777" w:rsidR="002724E3" w:rsidRDefault="007240B6" w:rsidP="00B65C5A">
            <w:pPr>
              <w:rPr>
                <w:color w:val="FF0000"/>
              </w:rPr>
            </w:pPr>
            <w:r>
              <w:rPr>
                <w:color w:val="FF0000"/>
              </w:rPr>
              <w:pict w14:anchorId="68052AF3">
                <v:shape id="_x0000_i1029" type="#_x0000_t75" style="width:147pt;height:134.25pt">
                  <v:imagedata r:id="rId26" o:title="Zdroj"/>
                </v:shape>
              </w:pict>
            </w:r>
          </w:p>
        </w:tc>
        <w:tc>
          <w:tcPr>
            <w:tcW w:w="3021" w:type="dxa"/>
          </w:tcPr>
          <w:p w14:paraId="5332F37C" w14:textId="77777777" w:rsidR="002724E3" w:rsidRDefault="007240B6" w:rsidP="00B65C5A">
            <w:pPr>
              <w:rPr>
                <w:color w:val="FF0000"/>
              </w:rPr>
            </w:pPr>
            <w:r>
              <w:rPr>
                <w:color w:val="FF0000"/>
              </w:rPr>
              <w:pict w14:anchorId="294D8871">
                <v:shape id="_x0000_i1030" type="#_x0000_t75" style="width:147pt;height:134.25pt">
                  <v:imagedata r:id="rId27" o:title="COH"/>
                </v:shape>
              </w:pict>
            </w:r>
          </w:p>
        </w:tc>
        <w:tc>
          <w:tcPr>
            <w:tcW w:w="3021" w:type="dxa"/>
          </w:tcPr>
          <w:p w14:paraId="64B3C432" w14:textId="77777777" w:rsidR="002724E3" w:rsidRDefault="007240B6" w:rsidP="00B65C5A">
            <w:pPr>
              <w:rPr>
                <w:color w:val="FF0000"/>
              </w:rPr>
            </w:pPr>
            <w:r>
              <w:rPr>
                <w:color w:val="FF0000"/>
              </w:rPr>
              <w:pict w14:anchorId="1E781A90">
                <v:shape id="_x0000_i1031" type="#_x0000_t75" style="width:147pt;height:134.25pt">
                  <v:imagedata r:id="rId28" o:title="EBB"/>
                </v:shape>
              </w:pict>
            </w:r>
          </w:p>
        </w:tc>
      </w:tr>
      <w:tr w:rsidR="002724E3" w14:paraId="58E6D728" w14:textId="77777777" w:rsidTr="00B65C5A">
        <w:tc>
          <w:tcPr>
            <w:tcW w:w="3020" w:type="dxa"/>
          </w:tcPr>
          <w:p w14:paraId="7E1CF438" w14:textId="77777777" w:rsidR="002724E3" w:rsidRDefault="007240B6" w:rsidP="00B65C5A">
            <w:pPr>
              <w:rPr>
                <w:color w:val="FF0000"/>
              </w:rPr>
            </w:pPr>
            <w:r>
              <w:rPr>
                <w:color w:val="FF0000"/>
              </w:rPr>
              <w:pict w14:anchorId="009FD30B">
                <v:shape id="_x0000_i1032" type="#_x0000_t75" style="width:147pt;height:134.25pt">
                  <v:imagedata r:id="rId29" o:title="GS"/>
                </v:shape>
              </w:pict>
            </w:r>
          </w:p>
        </w:tc>
        <w:tc>
          <w:tcPr>
            <w:tcW w:w="3021" w:type="dxa"/>
          </w:tcPr>
          <w:p w14:paraId="37D1F7C3" w14:textId="77777777" w:rsidR="002724E3" w:rsidRDefault="007240B6" w:rsidP="00B65C5A">
            <w:pPr>
              <w:rPr>
                <w:color w:val="FF0000"/>
              </w:rPr>
            </w:pPr>
            <w:r>
              <w:rPr>
                <w:color w:val="FF0000"/>
              </w:rPr>
              <w:pict w14:anchorId="0E70007A">
                <v:shape id="_x0000_i1033" type="#_x0000_t75" style="width:147pt;height:134.25pt">
                  <v:imagedata r:id="rId30" o:title="IID"/>
                </v:shape>
              </w:pict>
            </w:r>
          </w:p>
        </w:tc>
        <w:tc>
          <w:tcPr>
            <w:tcW w:w="3021" w:type="dxa"/>
          </w:tcPr>
          <w:p w14:paraId="0D1AD194" w14:textId="77777777" w:rsidR="002724E3" w:rsidRDefault="007240B6" w:rsidP="00B65C5A">
            <w:pPr>
              <w:rPr>
                <w:color w:val="FF0000"/>
              </w:rPr>
            </w:pPr>
            <w:r>
              <w:rPr>
                <w:color w:val="FF0000"/>
              </w:rPr>
              <w:pict w14:anchorId="79CEF3A0">
                <v:shape id="_x0000_i1034" type="#_x0000_t75" style="width:147pt;height:134.25pt">
                  <v:imagedata r:id="rId31" o:title="MSP"/>
                </v:shape>
              </w:pict>
            </w:r>
          </w:p>
        </w:tc>
      </w:tr>
    </w:tbl>
    <w:p w14:paraId="2AD902CF" w14:textId="77777777" w:rsidR="00A4250C" w:rsidRDefault="00A4250C" w:rsidP="00A4250C">
      <w:pPr>
        <w:pStyle w:val="Citt"/>
      </w:pPr>
      <w:r>
        <w:t>Výsledky lokalizace zdroje v levé hemisféře</w:t>
      </w:r>
    </w:p>
    <w:p w14:paraId="624D7A8A" w14:textId="77777777" w:rsidR="002724E3" w:rsidRDefault="002724E3" w:rsidP="002724E3">
      <w:pPr>
        <w:pStyle w:val="Odstavecseseznamem"/>
      </w:pPr>
    </w:p>
    <w:p w14:paraId="5162FAF1" w14:textId="77777777" w:rsidR="002724E3" w:rsidRDefault="002724E3">
      <w:r>
        <w:br w:type="page"/>
      </w:r>
    </w:p>
    <w:p w14:paraId="5D41BE39" w14:textId="77777777" w:rsidR="002724E3" w:rsidRDefault="00066734" w:rsidP="00DF5591">
      <w:pPr>
        <w:pStyle w:val="Odstavecseseznamem"/>
        <w:numPr>
          <w:ilvl w:val="0"/>
          <w:numId w:val="6"/>
        </w:numPr>
      </w:pPr>
      <w:r>
        <w:lastRenderedPageBreak/>
        <w:t>Zdroj v pravé hemisféře</w:t>
      </w:r>
      <w:r w:rsidR="00DF5591">
        <w:t xml:space="preserve"> na pozici [52, -25, 9] generující průběhy o frekvenci 20 Hz, SNR 0 dB</w:t>
      </w:r>
    </w:p>
    <w:tbl>
      <w:tblPr>
        <w:tblStyle w:val="Mkatabulky"/>
        <w:tblW w:w="0" w:type="auto"/>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ook w:val="04A0" w:firstRow="1" w:lastRow="0" w:firstColumn="1" w:lastColumn="0" w:noHBand="0" w:noVBand="1"/>
      </w:tblPr>
      <w:tblGrid>
        <w:gridCol w:w="3020"/>
        <w:gridCol w:w="3021"/>
        <w:gridCol w:w="3021"/>
      </w:tblGrid>
      <w:tr w:rsidR="002724E3" w14:paraId="1DF39B5C" w14:textId="77777777" w:rsidTr="00B65C5A">
        <w:tc>
          <w:tcPr>
            <w:tcW w:w="3020" w:type="dxa"/>
          </w:tcPr>
          <w:p w14:paraId="3E2B8645" w14:textId="77777777" w:rsidR="002724E3" w:rsidRDefault="007240B6" w:rsidP="00B65C5A">
            <w:pPr>
              <w:rPr>
                <w:color w:val="FF0000"/>
              </w:rPr>
            </w:pPr>
            <w:r>
              <w:rPr>
                <w:color w:val="FF0000"/>
              </w:rPr>
              <w:pict w14:anchorId="13654C62">
                <v:shape id="_x0000_i1035" type="#_x0000_t75" style="width:147pt;height:134.25pt">
                  <v:imagedata r:id="rId32" o:title="Zdroj"/>
                </v:shape>
              </w:pict>
            </w:r>
          </w:p>
        </w:tc>
        <w:tc>
          <w:tcPr>
            <w:tcW w:w="3021" w:type="dxa"/>
          </w:tcPr>
          <w:p w14:paraId="26CADEAF" w14:textId="77777777" w:rsidR="002724E3" w:rsidRDefault="007240B6" w:rsidP="00B65C5A">
            <w:pPr>
              <w:rPr>
                <w:color w:val="FF0000"/>
              </w:rPr>
            </w:pPr>
            <w:r>
              <w:rPr>
                <w:color w:val="FF0000"/>
              </w:rPr>
              <w:pict w14:anchorId="3030023A">
                <v:shape id="_x0000_i1036" type="#_x0000_t75" style="width:147pt;height:134.25pt">
                  <v:imagedata r:id="rId33" o:title="COH"/>
                </v:shape>
              </w:pict>
            </w:r>
          </w:p>
        </w:tc>
        <w:tc>
          <w:tcPr>
            <w:tcW w:w="3021" w:type="dxa"/>
          </w:tcPr>
          <w:p w14:paraId="4FCD9C57" w14:textId="77777777" w:rsidR="002724E3" w:rsidRDefault="007240B6" w:rsidP="00B65C5A">
            <w:pPr>
              <w:rPr>
                <w:color w:val="FF0000"/>
              </w:rPr>
            </w:pPr>
            <w:r>
              <w:rPr>
                <w:color w:val="FF0000"/>
              </w:rPr>
              <w:pict w14:anchorId="3CD22E82">
                <v:shape id="_x0000_i1037" type="#_x0000_t75" style="width:147pt;height:134.25pt">
                  <v:imagedata r:id="rId34" o:title="EBB"/>
                </v:shape>
              </w:pict>
            </w:r>
          </w:p>
        </w:tc>
      </w:tr>
      <w:tr w:rsidR="002724E3" w14:paraId="08090C71" w14:textId="77777777" w:rsidTr="00B65C5A">
        <w:tc>
          <w:tcPr>
            <w:tcW w:w="3020" w:type="dxa"/>
          </w:tcPr>
          <w:p w14:paraId="259BE586" w14:textId="77777777" w:rsidR="002724E3" w:rsidRDefault="007240B6" w:rsidP="00B65C5A">
            <w:pPr>
              <w:rPr>
                <w:color w:val="FF0000"/>
              </w:rPr>
            </w:pPr>
            <w:r>
              <w:rPr>
                <w:color w:val="FF0000"/>
              </w:rPr>
              <w:pict w14:anchorId="664EF6FC">
                <v:shape id="_x0000_i1038" type="#_x0000_t75" style="width:147pt;height:134.25pt">
                  <v:imagedata r:id="rId35" o:title="GS"/>
                </v:shape>
              </w:pict>
            </w:r>
          </w:p>
        </w:tc>
        <w:tc>
          <w:tcPr>
            <w:tcW w:w="3021" w:type="dxa"/>
          </w:tcPr>
          <w:p w14:paraId="68C11BFF" w14:textId="77777777" w:rsidR="002724E3" w:rsidRDefault="007240B6" w:rsidP="00B65C5A">
            <w:pPr>
              <w:rPr>
                <w:color w:val="FF0000"/>
              </w:rPr>
            </w:pPr>
            <w:r>
              <w:rPr>
                <w:color w:val="FF0000"/>
              </w:rPr>
              <w:pict w14:anchorId="7E65FF81">
                <v:shape id="_x0000_i1039" type="#_x0000_t75" style="width:147pt;height:134.25pt">
                  <v:imagedata r:id="rId36" o:title="IID"/>
                </v:shape>
              </w:pict>
            </w:r>
          </w:p>
        </w:tc>
        <w:tc>
          <w:tcPr>
            <w:tcW w:w="3021" w:type="dxa"/>
          </w:tcPr>
          <w:p w14:paraId="535BE911" w14:textId="77777777" w:rsidR="002724E3" w:rsidRDefault="007240B6" w:rsidP="00B65C5A">
            <w:pPr>
              <w:rPr>
                <w:color w:val="FF0000"/>
              </w:rPr>
            </w:pPr>
            <w:r>
              <w:rPr>
                <w:color w:val="FF0000"/>
              </w:rPr>
              <w:pict w14:anchorId="2A07EF87">
                <v:shape id="_x0000_i1040" type="#_x0000_t75" style="width:147pt;height:134.25pt">
                  <v:imagedata r:id="rId37" o:title="MSP"/>
                </v:shape>
              </w:pict>
            </w:r>
          </w:p>
        </w:tc>
      </w:tr>
    </w:tbl>
    <w:p w14:paraId="5E2F07AB" w14:textId="77777777" w:rsidR="002724E3" w:rsidRDefault="00A4250C" w:rsidP="00A4250C">
      <w:pPr>
        <w:pStyle w:val="Citt"/>
      </w:pPr>
      <w:r>
        <w:t>Výsledky lokalizace zdroje v pravé hemisféře</w:t>
      </w:r>
    </w:p>
    <w:p w14:paraId="4D4602F0" w14:textId="77777777" w:rsidR="002724E3" w:rsidRDefault="00066734" w:rsidP="00066734">
      <w:pPr>
        <w:pStyle w:val="Odstavecseseznamem"/>
        <w:numPr>
          <w:ilvl w:val="0"/>
          <w:numId w:val="6"/>
        </w:numPr>
      </w:pPr>
      <w:r>
        <w:t>Kombinace zdrojů s</w:t>
      </w:r>
      <w:r w:rsidR="00DF5591">
        <w:t> </w:t>
      </w:r>
      <w:r>
        <w:t>hladinou</w:t>
      </w:r>
      <w:r w:rsidR="00DF5591">
        <w:t xml:space="preserve"> </w:t>
      </w:r>
      <w:r>
        <w:t>SNR 10 dB</w:t>
      </w:r>
    </w:p>
    <w:tbl>
      <w:tblPr>
        <w:tblStyle w:val="Mkatabulky"/>
        <w:tblW w:w="0" w:type="auto"/>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ook w:val="04A0" w:firstRow="1" w:lastRow="0" w:firstColumn="1" w:lastColumn="0" w:noHBand="0" w:noVBand="1"/>
      </w:tblPr>
      <w:tblGrid>
        <w:gridCol w:w="3020"/>
        <w:gridCol w:w="3021"/>
        <w:gridCol w:w="3021"/>
      </w:tblGrid>
      <w:tr w:rsidR="002724E3" w14:paraId="59469E92" w14:textId="77777777" w:rsidTr="00B65C5A">
        <w:tc>
          <w:tcPr>
            <w:tcW w:w="3020" w:type="dxa"/>
          </w:tcPr>
          <w:p w14:paraId="11EB8689" w14:textId="77777777" w:rsidR="002724E3" w:rsidRDefault="007240B6" w:rsidP="00B65C5A">
            <w:pPr>
              <w:rPr>
                <w:color w:val="FF0000"/>
              </w:rPr>
            </w:pPr>
            <w:r>
              <w:rPr>
                <w:color w:val="FF0000"/>
              </w:rPr>
              <w:pict w14:anchorId="0D7CC4AB">
                <v:shape id="_x0000_i1041" type="#_x0000_t75" style="width:147pt;height:134.25pt">
                  <v:imagedata r:id="rId38" o:title="zdroj"/>
                </v:shape>
              </w:pict>
            </w:r>
          </w:p>
        </w:tc>
        <w:tc>
          <w:tcPr>
            <w:tcW w:w="3021" w:type="dxa"/>
          </w:tcPr>
          <w:p w14:paraId="1394E4FA" w14:textId="77777777" w:rsidR="002724E3" w:rsidRDefault="007240B6" w:rsidP="00B65C5A">
            <w:pPr>
              <w:rPr>
                <w:color w:val="FF0000"/>
              </w:rPr>
            </w:pPr>
            <w:r>
              <w:rPr>
                <w:color w:val="FF0000"/>
              </w:rPr>
              <w:pict w14:anchorId="0691978F">
                <v:shape id="_x0000_i1042" type="#_x0000_t75" style="width:147pt;height:134.25pt">
                  <v:imagedata r:id="rId39" o:title="COH"/>
                </v:shape>
              </w:pict>
            </w:r>
          </w:p>
        </w:tc>
        <w:tc>
          <w:tcPr>
            <w:tcW w:w="3021" w:type="dxa"/>
          </w:tcPr>
          <w:p w14:paraId="52210EEE" w14:textId="77777777" w:rsidR="002724E3" w:rsidRDefault="007240B6" w:rsidP="00B65C5A">
            <w:pPr>
              <w:rPr>
                <w:color w:val="FF0000"/>
              </w:rPr>
            </w:pPr>
            <w:r>
              <w:rPr>
                <w:color w:val="FF0000"/>
              </w:rPr>
              <w:pict w14:anchorId="1A700EB6">
                <v:shape id="_x0000_i1043" type="#_x0000_t75" style="width:147pt;height:134.25pt">
                  <v:imagedata r:id="rId40" o:title="EBB"/>
                </v:shape>
              </w:pict>
            </w:r>
          </w:p>
        </w:tc>
      </w:tr>
      <w:tr w:rsidR="002724E3" w14:paraId="0CFD3699" w14:textId="77777777" w:rsidTr="00B65C5A">
        <w:tc>
          <w:tcPr>
            <w:tcW w:w="3020" w:type="dxa"/>
          </w:tcPr>
          <w:p w14:paraId="053E2647" w14:textId="77777777" w:rsidR="002724E3" w:rsidRDefault="007240B6" w:rsidP="00B65C5A">
            <w:pPr>
              <w:rPr>
                <w:color w:val="FF0000"/>
              </w:rPr>
            </w:pPr>
            <w:r>
              <w:rPr>
                <w:color w:val="FF0000"/>
              </w:rPr>
              <w:pict w14:anchorId="57F113B6">
                <v:shape id="_x0000_i1044" type="#_x0000_t75" style="width:147pt;height:134.25pt">
                  <v:imagedata r:id="rId41" o:title="GS"/>
                </v:shape>
              </w:pict>
            </w:r>
          </w:p>
        </w:tc>
        <w:tc>
          <w:tcPr>
            <w:tcW w:w="3021" w:type="dxa"/>
          </w:tcPr>
          <w:p w14:paraId="3C4F2019" w14:textId="77777777" w:rsidR="002724E3" w:rsidRDefault="007240B6" w:rsidP="00B65C5A">
            <w:pPr>
              <w:rPr>
                <w:color w:val="FF0000"/>
              </w:rPr>
            </w:pPr>
            <w:r>
              <w:rPr>
                <w:color w:val="FF0000"/>
              </w:rPr>
              <w:pict w14:anchorId="568E24C7">
                <v:shape id="_x0000_i1045" type="#_x0000_t75" style="width:147pt;height:134.25pt">
                  <v:imagedata r:id="rId42" o:title="IID"/>
                </v:shape>
              </w:pict>
            </w:r>
          </w:p>
        </w:tc>
        <w:tc>
          <w:tcPr>
            <w:tcW w:w="3021" w:type="dxa"/>
          </w:tcPr>
          <w:p w14:paraId="428F42A9" w14:textId="77777777" w:rsidR="002724E3" w:rsidRDefault="007240B6" w:rsidP="00B65C5A">
            <w:pPr>
              <w:rPr>
                <w:color w:val="FF0000"/>
              </w:rPr>
            </w:pPr>
            <w:r>
              <w:rPr>
                <w:color w:val="FF0000"/>
              </w:rPr>
              <w:pict w14:anchorId="2625C335">
                <v:shape id="_x0000_i1046" type="#_x0000_t75" style="width:147pt;height:134.25pt">
                  <v:imagedata r:id="rId43" o:title="MSP"/>
                </v:shape>
              </w:pict>
            </w:r>
          </w:p>
        </w:tc>
      </w:tr>
    </w:tbl>
    <w:p w14:paraId="69243FF4" w14:textId="77777777" w:rsidR="00A4250C" w:rsidRDefault="00A4250C" w:rsidP="00A4250C">
      <w:pPr>
        <w:pStyle w:val="Citt"/>
      </w:pPr>
      <w:r>
        <w:t>Výsledky lokalizace zdroje v pravé i levé hemisféře, při SNR 10 dB</w:t>
      </w:r>
    </w:p>
    <w:p w14:paraId="2EB67292" w14:textId="77777777" w:rsidR="00066734" w:rsidRDefault="00066734" w:rsidP="002724E3">
      <w:pPr>
        <w:pStyle w:val="Odstavecseseznamem"/>
      </w:pPr>
    </w:p>
    <w:p w14:paraId="28561957" w14:textId="77777777" w:rsidR="001D3883" w:rsidRDefault="001D3883">
      <w:r>
        <w:br w:type="page"/>
      </w:r>
    </w:p>
    <w:p w14:paraId="0A16F154" w14:textId="77777777" w:rsidR="001D3883" w:rsidRDefault="001D3883" w:rsidP="001D3883">
      <w:pPr>
        <w:pStyle w:val="Odstavecseseznamem"/>
        <w:numPr>
          <w:ilvl w:val="0"/>
          <w:numId w:val="6"/>
        </w:numPr>
      </w:pPr>
      <w:r>
        <w:lastRenderedPageBreak/>
        <w:t>Kombinace předchozích zdrojů v levé a pravé hemisféře, SNR = 0 dB</w:t>
      </w:r>
    </w:p>
    <w:tbl>
      <w:tblPr>
        <w:tblStyle w:val="Mkatabulky"/>
        <w:tblW w:w="0" w:type="auto"/>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ook w:val="04A0" w:firstRow="1" w:lastRow="0" w:firstColumn="1" w:lastColumn="0" w:noHBand="0" w:noVBand="1"/>
      </w:tblPr>
      <w:tblGrid>
        <w:gridCol w:w="3020"/>
        <w:gridCol w:w="3021"/>
        <w:gridCol w:w="3021"/>
      </w:tblGrid>
      <w:tr w:rsidR="001D3883" w14:paraId="1C9B15B7" w14:textId="77777777" w:rsidTr="00A779E9">
        <w:tc>
          <w:tcPr>
            <w:tcW w:w="3020" w:type="dxa"/>
          </w:tcPr>
          <w:p w14:paraId="2D34EB60" w14:textId="77777777" w:rsidR="001D3883" w:rsidRDefault="001D3883" w:rsidP="00A779E9">
            <w:pPr>
              <w:rPr>
                <w:color w:val="FF0000"/>
              </w:rPr>
            </w:pPr>
            <w:r>
              <w:rPr>
                <w:noProof/>
                <w:color w:val="FF0000"/>
                <w:lang w:val="en-US"/>
              </w:rPr>
              <w:drawing>
                <wp:inline distT="0" distB="0" distL="0" distR="0" wp14:anchorId="11BE84B9" wp14:editId="54F67716">
                  <wp:extent cx="1866900" cy="1704975"/>
                  <wp:effectExtent l="0" t="0" r="0" b="9525"/>
                  <wp:docPr id="20" name="Obrázek 20" descr="Zdro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Zdroj"/>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866900" cy="1704975"/>
                          </a:xfrm>
                          <a:prstGeom prst="rect">
                            <a:avLst/>
                          </a:prstGeom>
                          <a:noFill/>
                          <a:ln>
                            <a:noFill/>
                          </a:ln>
                        </pic:spPr>
                      </pic:pic>
                    </a:graphicData>
                  </a:graphic>
                </wp:inline>
              </w:drawing>
            </w:r>
          </w:p>
        </w:tc>
        <w:tc>
          <w:tcPr>
            <w:tcW w:w="3021" w:type="dxa"/>
          </w:tcPr>
          <w:p w14:paraId="62367CC4" w14:textId="77777777" w:rsidR="001D3883" w:rsidRDefault="001D3883" w:rsidP="00A779E9">
            <w:pPr>
              <w:rPr>
                <w:color w:val="FF0000"/>
              </w:rPr>
            </w:pPr>
            <w:r>
              <w:rPr>
                <w:noProof/>
                <w:color w:val="FF0000"/>
                <w:lang w:val="en-US"/>
              </w:rPr>
              <w:drawing>
                <wp:inline distT="0" distB="0" distL="0" distR="0" wp14:anchorId="0E436495" wp14:editId="4A765696">
                  <wp:extent cx="1866900" cy="1704975"/>
                  <wp:effectExtent l="0" t="0" r="0" b="9525"/>
                  <wp:docPr id="19" name="Obrázek 19" descr="CO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OH"/>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866900" cy="1704975"/>
                          </a:xfrm>
                          <a:prstGeom prst="rect">
                            <a:avLst/>
                          </a:prstGeom>
                          <a:noFill/>
                          <a:ln>
                            <a:noFill/>
                          </a:ln>
                        </pic:spPr>
                      </pic:pic>
                    </a:graphicData>
                  </a:graphic>
                </wp:inline>
              </w:drawing>
            </w:r>
          </w:p>
        </w:tc>
        <w:tc>
          <w:tcPr>
            <w:tcW w:w="3021" w:type="dxa"/>
          </w:tcPr>
          <w:p w14:paraId="5F5D6290" w14:textId="77777777" w:rsidR="001D3883" w:rsidRDefault="001D3883" w:rsidP="00A779E9">
            <w:pPr>
              <w:rPr>
                <w:color w:val="FF0000"/>
              </w:rPr>
            </w:pPr>
            <w:r>
              <w:rPr>
                <w:noProof/>
                <w:color w:val="FF0000"/>
                <w:lang w:val="en-US"/>
              </w:rPr>
              <w:drawing>
                <wp:inline distT="0" distB="0" distL="0" distR="0" wp14:anchorId="38E483A5" wp14:editId="319B31E6">
                  <wp:extent cx="1866900" cy="1704975"/>
                  <wp:effectExtent l="0" t="0" r="0" b="9525"/>
                  <wp:docPr id="18" name="Obrázek 18" descr="EB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EBB"/>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866900" cy="1704975"/>
                          </a:xfrm>
                          <a:prstGeom prst="rect">
                            <a:avLst/>
                          </a:prstGeom>
                          <a:noFill/>
                          <a:ln>
                            <a:noFill/>
                          </a:ln>
                        </pic:spPr>
                      </pic:pic>
                    </a:graphicData>
                  </a:graphic>
                </wp:inline>
              </w:drawing>
            </w:r>
          </w:p>
        </w:tc>
      </w:tr>
      <w:tr w:rsidR="001D3883" w14:paraId="4B45ED53" w14:textId="77777777" w:rsidTr="00A779E9">
        <w:tc>
          <w:tcPr>
            <w:tcW w:w="3020" w:type="dxa"/>
          </w:tcPr>
          <w:p w14:paraId="049CDA70" w14:textId="77777777" w:rsidR="001D3883" w:rsidRDefault="001D3883" w:rsidP="00A779E9">
            <w:pPr>
              <w:rPr>
                <w:color w:val="FF0000"/>
              </w:rPr>
            </w:pPr>
            <w:r>
              <w:rPr>
                <w:noProof/>
                <w:color w:val="FF0000"/>
                <w:lang w:val="en-US"/>
              </w:rPr>
              <w:drawing>
                <wp:inline distT="0" distB="0" distL="0" distR="0" wp14:anchorId="29D6200B" wp14:editId="16981785">
                  <wp:extent cx="1866900" cy="1704975"/>
                  <wp:effectExtent l="0" t="0" r="0" b="9525"/>
                  <wp:docPr id="17" name="Obrázek 17" descr="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GS"/>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866900" cy="1704975"/>
                          </a:xfrm>
                          <a:prstGeom prst="rect">
                            <a:avLst/>
                          </a:prstGeom>
                          <a:noFill/>
                          <a:ln>
                            <a:noFill/>
                          </a:ln>
                        </pic:spPr>
                      </pic:pic>
                    </a:graphicData>
                  </a:graphic>
                </wp:inline>
              </w:drawing>
            </w:r>
          </w:p>
        </w:tc>
        <w:tc>
          <w:tcPr>
            <w:tcW w:w="3021" w:type="dxa"/>
          </w:tcPr>
          <w:p w14:paraId="10749CB5" w14:textId="77777777" w:rsidR="001D3883" w:rsidRDefault="001D3883" w:rsidP="00A779E9">
            <w:pPr>
              <w:rPr>
                <w:color w:val="FF0000"/>
              </w:rPr>
            </w:pPr>
            <w:r>
              <w:rPr>
                <w:noProof/>
                <w:color w:val="FF0000"/>
                <w:lang w:val="en-US"/>
              </w:rPr>
              <w:drawing>
                <wp:inline distT="0" distB="0" distL="0" distR="0" wp14:anchorId="63CB14C4" wp14:editId="00E8A00A">
                  <wp:extent cx="1866900" cy="1704975"/>
                  <wp:effectExtent l="0" t="0" r="0" b="9525"/>
                  <wp:docPr id="15" name="Obrázek 15" descr="I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II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866900" cy="1704975"/>
                          </a:xfrm>
                          <a:prstGeom prst="rect">
                            <a:avLst/>
                          </a:prstGeom>
                          <a:noFill/>
                          <a:ln>
                            <a:noFill/>
                          </a:ln>
                        </pic:spPr>
                      </pic:pic>
                    </a:graphicData>
                  </a:graphic>
                </wp:inline>
              </w:drawing>
            </w:r>
          </w:p>
        </w:tc>
        <w:tc>
          <w:tcPr>
            <w:tcW w:w="3021" w:type="dxa"/>
          </w:tcPr>
          <w:p w14:paraId="64AC9110" w14:textId="77777777" w:rsidR="001D3883" w:rsidRDefault="001D3883" w:rsidP="00A779E9">
            <w:pPr>
              <w:rPr>
                <w:color w:val="FF0000"/>
              </w:rPr>
            </w:pPr>
            <w:r>
              <w:rPr>
                <w:noProof/>
                <w:color w:val="FF0000"/>
                <w:lang w:val="en-US"/>
              </w:rPr>
              <w:drawing>
                <wp:inline distT="0" distB="0" distL="0" distR="0" wp14:anchorId="77504445" wp14:editId="5D580473">
                  <wp:extent cx="1866900" cy="1704975"/>
                  <wp:effectExtent l="0" t="0" r="0" b="9525"/>
                  <wp:docPr id="14" name="Obrázek 14" descr="MS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MSP"/>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866900" cy="1704975"/>
                          </a:xfrm>
                          <a:prstGeom prst="rect">
                            <a:avLst/>
                          </a:prstGeom>
                          <a:noFill/>
                          <a:ln>
                            <a:noFill/>
                          </a:ln>
                        </pic:spPr>
                      </pic:pic>
                    </a:graphicData>
                  </a:graphic>
                </wp:inline>
              </w:drawing>
            </w:r>
          </w:p>
        </w:tc>
      </w:tr>
    </w:tbl>
    <w:p w14:paraId="54AE732D" w14:textId="77777777" w:rsidR="00A4250C" w:rsidRDefault="00A4250C" w:rsidP="00A4250C">
      <w:pPr>
        <w:pStyle w:val="Citt"/>
      </w:pPr>
      <w:r>
        <w:t>Výsledky lokalizace zdroje v pravé i levé hemisféře, při SNR 0 dB</w:t>
      </w:r>
    </w:p>
    <w:p w14:paraId="43856003" w14:textId="77777777" w:rsidR="001D3883" w:rsidRDefault="001D3883" w:rsidP="001D3883"/>
    <w:p w14:paraId="6EC124AF" w14:textId="77777777" w:rsidR="002724E3" w:rsidRDefault="00066734" w:rsidP="00066734">
      <w:pPr>
        <w:pStyle w:val="Odstavecseseznamem"/>
        <w:numPr>
          <w:ilvl w:val="0"/>
          <w:numId w:val="6"/>
        </w:numPr>
      </w:pPr>
      <w:r>
        <w:t>Kombinace zdrojů s</w:t>
      </w:r>
      <w:r w:rsidR="00DF5591">
        <w:t> </w:t>
      </w:r>
      <w:r>
        <w:t>hladinou</w:t>
      </w:r>
      <w:r w:rsidR="00DF5591">
        <w:t xml:space="preserve"> se</w:t>
      </w:r>
      <w:r>
        <w:t xml:space="preserve"> SNR </w:t>
      </w:r>
      <w:r w:rsidR="001D3883">
        <w:t>-1</w:t>
      </w:r>
      <w:r>
        <w:t>0 dB</w:t>
      </w:r>
    </w:p>
    <w:tbl>
      <w:tblPr>
        <w:tblStyle w:val="Mkatabulky"/>
        <w:tblW w:w="0" w:type="auto"/>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ook w:val="04A0" w:firstRow="1" w:lastRow="0" w:firstColumn="1" w:lastColumn="0" w:noHBand="0" w:noVBand="1"/>
      </w:tblPr>
      <w:tblGrid>
        <w:gridCol w:w="3020"/>
        <w:gridCol w:w="3021"/>
        <w:gridCol w:w="3021"/>
      </w:tblGrid>
      <w:tr w:rsidR="002724E3" w14:paraId="50C14B6A" w14:textId="77777777" w:rsidTr="00B65C5A">
        <w:tc>
          <w:tcPr>
            <w:tcW w:w="3020" w:type="dxa"/>
          </w:tcPr>
          <w:p w14:paraId="02A9465D" w14:textId="77777777" w:rsidR="002724E3" w:rsidRDefault="007240B6" w:rsidP="00B65C5A">
            <w:pPr>
              <w:rPr>
                <w:color w:val="FF0000"/>
              </w:rPr>
            </w:pPr>
            <w:r>
              <w:rPr>
                <w:color w:val="FF0000"/>
              </w:rPr>
              <w:pict w14:anchorId="14AF9F0C">
                <v:shape id="_x0000_i1047" type="#_x0000_t75" style="width:147pt;height:134.25pt">
                  <v:imagedata r:id="rId50" o:title="zdroj"/>
                </v:shape>
              </w:pict>
            </w:r>
          </w:p>
        </w:tc>
        <w:tc>
          <w:tcPr>
            <w:tcW w:w="3021" w:type="dxa"/>
          </w:tcPr>
          <w:p w14:paraId="32FD09C5" w14:textId="77777777" w:rsidR="002724E3" w:rsidRDefault="007240B6" w:rsidP="00B65C5A">
            <w:pPr>
              <w:rPr>
                <w:color w:val="FF0000"/>
              </w:rPr>
            </w:pPr>
            <w:r>
              <w:rPr>
                <w:color w:val="FF0000"/>
              </w:rPr>
              <w:pict w14:anchorId="30755F16">
                <v:shape id="_x0000_i1048" type="#_x0000_t75" style="width:147pt;height:134.25pt">
                  <v:imagedata r:id="rId51" o:title="COH"/>
                </v:shape>
              </w:pict>
            </w:r>
          </w:p>
        </w:tc>
        <w:tc>
          <w:tcPr>
            <w:tcW w:w="3021" w:type="dxa"/>
          </w:tcPr>
          <w:p w14:paraId="306C95F3" w14:textId="77777777" w:rsidR="002724E3" w:rsidRDefault="007240B6" w:rsidP="00B65C5A">
            <w:pPr>
              <w:rPr>
                <w:color w:val="FF0000"/>
              </w:rPr>
            </w:pPr>
            <w:r>
              <w:rPr>
                <w:color w:val="FF0000"/>
              </w:rPr>
              <w:pict w14:anchorId="21CD8CA9">
                <v:shape id="_x0000_i1049" type="#_x0000_t75" style="width:147pt;height:134.25pt">
                  <v:imagedata r:id="rId52" o:title="EBB"/>
                </v:shape>
              </w:pict>
            </w:r>
          </w:p>
        </w:tc>
      </w:tr>
      <w:tr w:rsidR="002724E3" w14:paraId="7F265E9F" w14:textId="77777777" w:rsidTr="00B65C5A">
        <w:tc>
          <w:tcPr>
            <w:tcW w:w="3020" w:type="dxa"/>
          </w:tcPr>
          <w:p w14:paraId="22770DEE" w14:textId="77777777" w:rsidR="002724E3" w:rsidRDefault="007240B6" w:rsidP="00B65C5A">
            <w:pPr>
              <w:rPr>
                <w:color w:val="FF0000"/>
              </w:rPr>
            </w:pPr>
            <w:r>
              <w:rPr>
                <w:color w:val="FF0000"/>
              </w:rPr>
              <w:pict w14:anchorId="6599F5AD">
                <v:shape id="_x0000_i1050" type="#_x0000_t75" style="width:147pt;height:134.25pt">
                  <v:imagedata r:id="rId53" o:title="GS"/>
                </v:shape>
              </w:pict>
            </w:r>
          </w:p>
        </w:tc>
        <w:tc>
          <w:tcPr>
            <w:tcW w:w="3021" w:type="dxa"/>
          </w:tcPr>
          <w:p w14:paraId="4C5E36EE" w14:textId="77777777" w:rsidR="002724E3" w:rsidRDefault="007240B6" w:rsidP="00B65C5A">
            <w:pPr>
              <w:rPr>
                <w:color w:val="FF0000"/>
              </w:rPr>
            </w:pPr>
            <w:r>
              <w:rPr>
                <w:color w:val="FF0000"/>
              </w:rPr>
              <w:pict w14:anchorId="5E72D639">
                <v:shape id="_x0000_i1051" type="#_x0000_t75" style="width:147pt;height:134.25pt">
                  <v:imagedata r:id="rId54" o:title="IID"/>
                </v:shape>
              </w:pict>
            </w:r>
          </w:p>
        </w:tc>
        <w:tc>
          <w:tcPr>
            <w:tcW w:w="3021" w:type="dxa"/>
          </w:tcPr>
          <w:p w14:paraId="556E2FA3" w14:textId="77777777" w:rsidR="002724E3" w:rsidRDefault="007240B6" w:rsidP="00B65C5A">
            <w:pPr>
              <w:rPr>
                <w:color w:val="FF0000"/>
              </w:rPr>
            </w:pPr>
            <w:r>
              <w:rPr>
                <w:color w:val="FF0000"/>
              </w:rPr>
              <w:pict w14:anchorId="76912384">
                <v:shape id="_x0000_i1052" type="#_x0000_t75" style="width:147pt;height:134.25pt">
                  <v:imagedata r:id="rId55" o:title="MSP"/>
                </v:shape>
              </w:pict>
            </w:r>
          </w:p>
        </w:tc>
      </w:tr>
    </w:tbl>
    <w:p w14:paraId="7E08F4DE" w14:textId="77777777" w:rsidR="00A4250C" w:rsidRDefault="00A4250C" w:rsidP="00A4250C">
      <w:pPr>
        <w:pStyle w:val="Citt"/>
      </w:pPr>
      <w:r>
        <w:t xml:space="preserve">Výsledky lokalizace zdroje v pravé i levé hemisféře, při SNR </w:t>
      </w:r>
      <w:r w:rsidR="00780C3D">
        <w:t>-1</w:t>
      </w:r>
      <w:r>
        <w:t>0 dB</w:t>
      </w:r>
    </w:p>
    <w:p w14:paraId="38A6D346" w14:textId="77777777" w:rsidR="00F527D6" w:rsidRDefault="00F527D6">
      <w:pPr>
        <w:rPr>
          <w:color w:val="FF0000"/>
        </w:rPr>
      </w:pPr>
      <w:r>
        <w:rPr>
          <w:color w:val="FF0000"/>
        </w:rPr>
        <w:br w:type="page"/>
      </w:r>
    </w:p>
    <w:p w14:paraId="7303EA2F" w14:textId="77777777" w:rsidR="001D4A97" w:rsidRDefault="001D4A97" w:rsidP="00B65C5A">
      <w:r>
        <w:lastRenderedPageBreak/>
        <w:t>Z těchto scénářů jsem vypočetl průměrnou lokalizační chybu jednotlivých algoritmů:</w:t>
      </w:r>
    </w:p>
    <w:tbl>
      <w:tblPr>
        <w:tblStyle w:val="Mkatabulky"/>
        <w:tblW w:w="0" w:type="auto"/>
        <w:tblLook w:val="04A0" w:firstRow="1" w:lastRow="0" w:firstColumn="1" w:lastColumn="0" w:noHBand="0" w:noVBand="1"/>
      </w:tblPr>
      <w:tblGrid>
        <w:gridCol w:w="2405"/>
        <w:gridCol w:w="1331"/>
        <w:gridCol w:w="1331"/>
        <w:gridCol w:w="1332"/>
        <w:gridCol w:w="1331"/>
        <w:gridCol w:w="1332"/>
      </w:tblGrid>
      <w:tr w:rsidR="001D4A97" w14:paraId="374289BA" w14:textId="77777777" w:rsidTr="00A4250C">
        <w:tc>
          <w:tcPr>
            <w:tcW w:w="2405" w:type="dxa"/>
          </w:tcPr>
          <w:p w14:paraId="783C1165" w14:textId="77777777" w:rsidR="001D4A97" w:rsidRDefault="001D4A97" w:rsidP="00B65C5A">
            <w:r>
              <w:t>Algoritmus</w:t>
            </w:r>
          </w:p>
        </w:tc>
        <w:tc>
          <w:tcPr>
            <w:tcW w:w="1331" w:type="dxa"/>
          </w:tcPr>
          <w:p w14:paraId="33744781" w14:textId="77777777" w:rsidR="001D4A97" w:rsidRDefault="00A4250C" w:rsidP="00B65C5A">
            <w:r>
              <w:t>COH</w:t>
            </w:r>
          </w:p>
        </w:tc>
        <w:tc>
          <w:tcPr>
            <w:tcW w:w="1331" w:type="dxa"/>
          </w:tcPr>
          <w:p w14:paraId="0EE7E46D" w14:textId="77777777" w:rsidR="001D4A97" w:rsidRDefault="00A4250C" w:rsidP="00B65C5A">
            <w:r>
              <w:t>EBB</w:t>
            </w:r>
          </w:p>
        </w:tc>
        <w:tc>
          <w:tcPr>
            <w:tcW w:w="1332" w:type="dxa"/>
          </w:tcPr>
          <w:p w14:paraId="7132E4CA" w14:textId="77777777" w:rsidR="001D4A97" w:rsidRDefault="00A4250C" w:rsidP="00B65C5A">
            <w:r>
              <w:t>GS</w:t>
            </w:r>
          </w:p>
        </w:tc>
        <w:tc>
          <w:tcPr>
            <w:tcW w:w="1331" w:type="dxa"/>
          </w:tcPr>
          <w:p w14:paraId="48800641" w14:textId="77777777" w:rsidR="001D4A97" w:rsidRDefault="00A4250C" w:rsidP="00B65C5A">
            <w:r>
              <w:t>IID</w:t>
            </w:r>
          </w:p>
        </w:tc>
        <w:tc>
          <w:tcPr>
            <w:tcW w:w="1332" w:type="dxa"/>
          </w:tcPr>
          <w:p w14:paraId="727CC29A" w14:textId="77777777" w:rsidR="001D4A97" w:rsidRDefault="00A4250C" w:rsidP="00B65C5A">
            <w:r>
              <w:t>MSP</w:t>
            </w:r>
          </w:p>
        </w:tc>
      </w:tr>
      <w:tr w:rsidR="001D4A97" w14:paraId="48A6B636" w14:textId="77777777" w:rsidTr="00A4250C">
        <w:tc>
          <w:tcPr>
            <w:tcW w:w="2405" w:type="dxa"/>
          </w:tcPr>
          <w:p w14:paraId="0EAA811C" w14:textId="77777777" w:rsidR="001D4A97" w:rsidRDefault="001D4A97" w:rsidP="00B65C5A">
            <w:r>
              <w:t>Chyba lokalizace [mm]</w:t>
            </w:r>
          </w:p>
        </w:tc>
        <w:tc>
          <w:tcPr>
            <w:tcW w:w="1331" w:type="dxa"/>
          </w:tcPr>
          <w:p w14:paraId="3E27CF29" w14:textId="77777777" w:rsidR="001D4A97" w:rsidRDefault="00A4250C" w:rsidP="00B65C5A">
            <w:r>
              <w:t>12,7</w:t>
            </w:r>
          </w:p>
        </w:tc>
        <w:tc>
          <w:tcPr>
            <w:tcW w:w="1331" w:type="dxa"/>
          </w:tcPr>
          <w:p w14:paraId="18433662" w14:textId="77777777" w:rsidR="001D4A97" w:rsidRDefault="00A4250C" w:rsidP="00B65C5A">
            <w:r>
              <w:t>3,7</w:t>
            </w:r>
          </w:p>
        </w:tc>
        <w:tc>
          <w:tcPr>
            <w:tcW w:w="1332" w:type="dxa"/>
          </w:tcPr>
          <w:p w14:paraId="658A02F3" w14:textId="77777777" w:rsidR="001D4A97" w:rsidRDefault="00A4250C" w:rsidP="00B65C5A">
            <w:r>
              <w:t>7,8</w:t>
            </w:r>
          </w:p>
        </w:tc>
        <w:tc>
          <w:tcPr>
            <w:tcW w:w="1331" w:type="dxa"/>
          </w:tcPr>
          <w:p w14:paraId="7AA00AB3" w14:textId="77777777" w:rsidR="001D4A97" w:rsidRDefault="00A4250C" w:rsidP="00B65C5A">
            <w:r>
              <w:t>15,5</w:t>
            </w:r>
          </w:p>
        </w:tc>
        <w:tc>
          <w:tcPr>
            <w:tcW w:w="1332" w:type="dxa"/>
          </w:tcPr>
          <w:p w14:paraId="68C780D7" w14:textId="77777777" w:rsidR="001D4A97" w:rsidRDefault="00A4250C" w:rsidP="00B65C5A">
            <w:r>
              <w:t>8,7</w:t>
            </w:r>
          </w:p>
        </w:tc>
      </w:tr>
    </w:tbl>
    <w:p w14:paraId="3EA903FE" w14:textId="77777777" w:rsidR="001D4A97" w:rsidRDefault="00A4250C" w:rsidP="00A4250C">
      <w:pPr>
        <w:pStyle w:val="Citt"/>
      </w:pPr>
      <w:r>
        <w:t xml:space="preserve">Průměrné chyby lokalizace algoritmů inverzních úloh </w:t>
      </w:r>
      <w:r w:rsidR="00BA16E8">
        <w:t>SPM12</w:t>
      </w:r>
      <w:r>
        <w:t xml:space="preserve"> toolboxu</w:t>
      </w:r>
    </w:p>
    <w:p w14:paraId="750B00F6" w14:textId="77777777" w:rsidR="00B65C5A" w:rsidRPr="00F527D6" w:rsidRDefault="00B65C5A" w:rsidP="00B65C5A">
      <w:r w:rsidRPr="00F527D6">
        <w:t>Z výsledků je možné vyvodit několik závěrů, metody COH a IID mají tendenci promítat zdroj aktivity k povrchu mozku, u metody IID jsem tuto vlastnost očekával (viz teorie), u metody COH měla však být tato vlastnost kompenzována vhodným váhováním.</w:t>
      </w:r>
      <w:r w:rsidR="00295EB9" w:rsidRPr="00F527D6">
        <w:t xml:space="preserve"> Algoritmy GS a MSP dávají velmi podobné výsledky, i když je MSP oproti GS velmi výpočetně náročné (výpočet GS trvá desítky sekund, výpočet MSP zabere několik hodin).</w:t>
      </w:r>
      <w:r w:rsidR="00A779E9" w:rsidRPr="00F527D6">
        <w:t xml:space="preserve"> Všechny metody jsou robustní, dávají správné výsledky</w:t>
      </w:r>
      <w:r w:rsidR="001D4A97" w:rsidRPr="00F527D6">
        <w:t>, i když jsou jednotlivé události velmi zarušené,</w:t>
      </w:r>
      <w:r w:rsidR="00A779E9" w:rsidRPr="00F527D6">
        <w:t xml:space="preserve"> důležitou roli </w:t>
      </w:r>
      <w:r w:rsidR="001D4A97" w:rsidRPr="00F527D6">
        <w:t xml:space="preserve">zde hraje </w:t>
      </w:r>
      <w:r w:rsidR="00A779E9" w:rsidRPr="00F527D6">
        <w:t>proces průměrování</w:t>
      </w:r>
      <w:r w:rsidR="001D4A97">
        <w:t xml:space="preserve">, </w:t>
      </w:r>
      <w:r w:rsidR="00A779E9" w:rsidRPr="00F527D6">
        <w:t>ve výsled</w:t>
      </w:r>
      <w:r w:rsidR="001D4A97">
        <w:t xml:space="preserve">ném signálu </w:t>
      </w:r>
      <w:r w:rsidR="00A779E9" w:rsidRPr="00F527D6">
        <w:t>je šum dobře potlačen.</w:t>
      </w:r>
      <w:r w:rsidR="00F230B4" w:rsidRPr="00F527D6">
        <w:t xml:space="preserve"> Výsledky algoritmu EBB jsou velmi fokální, když jsou data generována ze dvou zdrojů, EBB bezpečně najde jeden z nich, druhý potlačí, tento algoritmus je zároveň nejcitlivější na rušení.</w:t>
      </w:r>
    </w:p>
    <w:p w14:paraId="4230C777" w14:textId="77777777" w:rsidR="00600995" w:rsidRDefault="00003D75" w:rsidP="00600995">
      <w:pPr>
        <w:pStyle w:val="Nadpis2"/>
        <w:ind w:left="708"/>
      </w:pPr>
      <w:r>
        <w:t>Aplikace inverzní úlohy na reálná data</w:t>
      </w:r>
    </w:p>
    <w:p w14:paraId="646101DC" w14:textId="77777777" w:rsidR="00003D75" w:rsidRPr="00003D75" w:rsidRDefault="00003D75" w:rsidP="00003D75">
      <w:r>
        <w:t>Pro ověření použitelnosti SPM Motol toolboxu</w:t>
      </w:r>
      <w:r w:rsidRPr="00003D75">
        <w:t xml:space="preserve"> </w:t>
      </w:r>
      <w:r>
        <w:t>v praxi jsem naimplementované metody použil při zpracovávání několika případů pacientů.</w:t>
      </w:r>
      <w:r w:rsidR="00F674E2">
        <w:t xml:space="preserve"> Na případech jsem spolupracoval s pracovníky nemocnice Motol, kde byla naměřena EEG data a s konzultantem Ing. Petrem Ježdíkem, Ph.D. </w:t>
      </w:r>
      <w:r>
        <w:t xml:space="preserve"> Převážně se jedná o zpracování somatozensorických evokovaných potenciálů, které byly měřeny na epileptických pacientech </w:t>
      </w:r>
      <w:r w:rsidR="00F674E2">
        <w:t>během několikahodinového snímání, zpracoval jsem ale i případ epilepsie pacienta.</w:t>
      </w:r>
    </w:p>
    <w:p w14:paraId="789148C2" w14:textId="77777777" w:rsidR="00003D75" w:rsidRPr="00003D75" w:rsidRDefault="00003D75" w:rsidP="00003D75">
      <w:pPr>
        <w:pStyle w:val="Nadpis3"/>
        <w:ind w:left="708" w:firstLine="708"/>
      </w:pPr>
      <w:r>
        <w:t>Měření reálných dat</w:t>
      </w:r>
    </w:p>
    <w:p w14:paraId="78A133A2" w14:textId="77777777" w:rsidR="005C162B" w:rsidRDefault="00902DA5" w:rsidP="00003D75">
      <w:r>
        <w:t>Měření high density EEG dat v nemocnici Motol provádí MUDr. Adam Kalina a proces měření probíhá takto: Epileptický pacient se ráno dostaví do nemocnice, kde mu je nasazena čepice, která určuje rozložení elektrod, za pomoci zdravotní sestry jsou elektrody nagelovány tak, aby byl zajištěn kontakt elektrody a skalpu hlavy, ale zároveň tak aby nedošlo ke vzniku solných můstků, následuje snímání pozic elektrod kamerovým systémem.</w:t>
      </w:r>
      <w:r w:rsidR="00291379">
        <w:t xml:space="preserve"> Pacient je 2 hodiny monitorován v bdělém stavu, v tomto období probíhá kognitivní testování, následují další 2 hodiny monitorace pacienta v leže, pokud možno ve spánku, kdy měření nebývá zatíženo svalovými artefakty. Poslední fází je měření somatozensorických evokovaných potenciálů: pacient je přesunut do křesla, je mu podložena ruka dekou a </w:t>
      </w:r>
      <w:r w:rsidR="00AF287C">
        <w:t>MUDr. Kalina začne hledáním nervus medianus pomocí krátkých proudových stimulů. Hledání probíhá na spodní straně zápěstí polohováním dvou elektrod a pozorováním odezvy pacientovy ruky (očekáv</w:t>
      </w:r>
      <w:r w:rsidR="005C162B">
        <w:t>ají</w:t>
      </w:r>
      <w:r w:rsidR="00AF287C">
        <w:t xml:space="preserve"> se záškub palce)</w:t>
      </w:r>
      <w:r w:rsidR="005C162B">
        <w:t>, upravována je také amplituda stimulů tak, aby záškuby palce byly dostatečně silné a zároveň aby vyšetření nebylo pro pacienta bolestivé. Po nalezení potřebné polohy elektrod a amplitudy stimulů probíhá měření 512</w:t>
      </w:r>
      <w:del w:id="189" w:author="Radek Janča" w:date="2016-05-20T16:27:00Z">
        <w:r w:rsidR="005C162B" w:rsidDel="00DB1728">
          <w:delText>.</w:delText>
        </w:r>
      </w:del>
      <w:r w:rsidR="005C162B">
        <w:t xml:space="preserve"> somatozensorických evokovaných potenciálů</w:t>
      </w:r>
      <w:r w:rsidR="00905FD6">
        <w:t xml:space="preserve"> se stimulační frekvencí 2 Hz</w:t>
      </w:r>
      <w:r w:rsidR="005C162B">
        <w:t>. Proces měření je proveden nejdříve na levé a poté na pravé ruce.</w:t>
      </w:r>
      <w:r w:rsidR="00B528AC">
        <w:t xml:space="preserve"> Po dokončení této procedury je pacient propuštěn domů.</w:t>
      </w:r>
      <w:r w:rsidR="00FC5F56">
        <w:t xml:space="preserve"> [67]</w:t>
      </w:r>
    </w:p>
    <w:p w14:paraId="5B46C31D" w14:textId="77777777" w:rsidR="00B528AC" w:rsidRDefault="00B528AC" w:rsidP="00003D75">
      <w:r>
        <w:t>I když jsou pacienti instruování, aby se snažili zůstat v klidu a uvolnili svalstvo, aby v záznamu nevznikaly zbytečné artefakty, často se tak neděje, pacienti se po chvíli začínají nudit a převalují se na posteli. Pro vyhodnocování ložiska epilepsie jsou proto nejvhodnější data naměřená při spánku, kdy je pacient uvolněný. Stejný problém provází i měření evokovaných potenciálů, měření je zajímavé, pacient jej sleduje, přičemž</w:t>
      </w:r>
      <w:r w:rsidR="008B1D80">
        <w:t xml:space="preserve"> se předkloní, aby dobře viděl, tím ale způsobí tonus krčních svalů a svalové artefakty v záznamu. Pokud se svalové artefakty z oblasti krku vyskytují po celou dobu měření somatozensorických evokovaných potenciálů průměrování se </w:t>
      </w:r>
      <w:del w:id="190" w:author="Radek Janča" w:date="2016-05-20T16:28:00Z">
        <w:r w:rsidR="008B1D80" w:rsidDel="00DB1728">
          <w:delText xml:space="preserve"> </w:delText>
        </w:r>
      </w:del>
      <w:r w:rsidR="008B1D80">
        <w:t>může stát méně účinným, protože se již nejedná o náhodnou aktivitu.</w:t>
      </w:r>
    </w:p>
    <w:p w14:paraId="44B813B7" w14:textId="77777777" w:rsidR="00003D75" w:rsidRDefault="00EA19C7" w:rsidP="000150E1">
      <w:r>
        <w:lastRenderedPageBreak/>
        <w:t xml:space="preserve">Pro měření EEG dat je využíván systém Asa-lab skládající se ze dvou 128. kanálových zesilovačů a čepice s digitizérem od </w:t>
      </w:r>
      <w:r w:rsidR="000150E1">
        <w:t>společnosti</w:t>
      </w:r>
      <w:r>
        <w:t xml:space="preserve"> ANT Neuro.</w:t>
      </w:r>
      <w:r w:rsidR="00FC5F56">
        <w:t xml:space="preserve"> [67]</w:t>
      </w:r>
    </w:p>
    <w:p w14:paraId="64D927B3" w14:textId="77777777" w:rsidR="00600995" w:rsidRDefault="00600995" w:rsidP="00600995">
      <w:pPr>
        <w:pStyle w:val="Nadpis2"/>
        <w:ind w:left="708"/>
      </w:pPr>
      <w:commentRangeStart w:id="191"/>
      <w:r>
        <w:t>Somatosensorické evokované potenciály</w:t>
      </w:r>
      <w:commentRangeEnd w:id="191"/>
      <w:r w:rsidR="002650B0">
        <w:rPr>
          <w:rStyle w:val="Odkaznakoment"/>
          <w:rFonts w:asciiTheme="minorHAnsi" w:eastAsiaTheme="minorHAnsi" w:hAnsiTheme="minorHAnsi" w:cstheme="minorBidi"/>
          <w:color w:val="auto"/>
        </w:rPr>
        <w:commentReference w:id="191"/>
      </w:r>
    </w:p>
    <w:p w14:paraId="79D4DE28" w14:textId="77777777" w:rsidR="00FF3896" w:rsidRPr="00FF3896" w:rsidRDefault="00FF3896" w:rsidP="00FF3896">
      <w:r>
        <w:t>Ideou stojící za prováděním somatozensorických potenciálů během zkoumání ložiska epilepsie je, že umožňují otestovat výsledky inverzní úlohy u konkrétního pacienta, protože u evokovaných potenciálů známe místo a čas, kde se má mozková aktiva</w:t>
      </w:r>
      <w:r w:rsidR="00DA0FE6" w:rsidRPr="00DA0FE6">
        <w:t xml:space="preserve"> </w:t>
      </w:r>
      <w:r w:rsidR="00DA0FE6">
        <w:t>objev</w:t>
      </w:r>
      <w:r w:rsidR="00892B0B">
        <w:t>i</w:t>
      </w:r>
      <w:r w:rsidR="00DA0FE6">
        <w:t>t</w:t>
      </w:r>
      <w:r>
        <w:t>.</w:t>
      </w:r>
    </w:p>
    <w:p w14:paraId="765BA674" w14:textId="77777777" w:rsidR="00600995" w:rsidRDefault="00600995" w:rsidP="00600995">
      <w:pPr>
        <w:pStyle w:val="Nadpis3"/>
        <w:ind w:left="1416"/>
      </w:pPr>
      <w:r>
        <w:t>Teorie</w:t>
      </w:r>
    </w:p>
    <w:p w14:paraId="350DAF25" w14:textId="77777777" w:rsidR="008A79AF" w:rsidRDefault="00BC46B6" w:rsidP="00FF3896">
      <w:r>
        <w:t>Somatosensorické evokované potenciály na nervus medianus vyvolávají odpověď v kontralaterální hemisféře, primární senzitivní korové oblasti pro ruku. To znamená, že SEPy levé ruky mají odezvu v pravé hemisféře v gyrus postcentralis, tedy v konvexitě, kde by měly být proudové dipóly dobře zachytitelné.</w:t>
      </w:r>
      <w:r w:rsidR="008A79AF">
        <w:t xml:space="preserve"> V homunkulu je dobře znázorněno kde na konvexitě aktivitu očekávat, kvůli velké citlivosti horních končetin je aktivační oblast proporcionálně velká. [68]</w:t>
      </w:r>
    </w:p>
    <w:p w14:paraId="6904F3C8" w14:textId="77777777" w:rsidR="00FF3896" w:rsidRDefault="007240B6" w:rsidP="008A79AF">
      <w:pPr>
        <w:pStyle w:val="Citt"/>
      </w:pPr>
      <w:r>
        <w:pict w14:anchorId="390C84DA">
          <v:shape id="_x0000_i1053" type="#_x0000_t75" style="width:237.75pt;height:228pt">
            <v:imagedata r:id="rId56" o:title="homunculus"/>
          </v:shape>
        </w:pict>
      </w:r>
    </w:p>
    <w:p w14:paraId="7E093B96" w14:textId="77777777" w:rsidR="008A79AF" w:rsidRDefault="008A79AF" w:rsidP="008A79AF">
      <w:pPr>
        <w:pStyle w:val="Citt"/>
      </w:pPr>
      <w:r>
        <w:t xml:space="preserve">Homunkulus </w:t>
      </w:r>
    </w:p>
    <w:p w14:paraId="433FD3F7" w14:textId="77777777" w:rsidR="0035331C" w:rsidRDefault="0035331C" w:rsidP="0035331C">
      <w:r>
        <w:t>Co se týče EEG signálu, hlavní složkou by měla být negativní vlna v dané oblasti, na kterou mohou navazovat další signály z okolních korových oblastí</w:t>
      </w:r>
      <w:r w:rsidR="00905FD6">
        <w:t xml:space="preserve"> (</w:t>
      </w:r>
      <w:r w:rsidR="00AC733F">
        <w:t xml:space="preserve">z </w:t>
      </w:r>
      <w:r w:rsidR="00905FD6">
        <w:t>primární i sekundární motorick</w:t>
      </w:r>
      <w:r w:rsidR="00AC733F">
        <w:t>é</w:t>
      </w:r>
      <w:r w:rsidR="00905FD6">
        <w:t xml:space="preserve"> oblast</w:t>
      </w:r>
      <w:r w:rsidR="00AC733F">
        <w:t>i a</w:t>
      </w:r>
      <w:r w:rsidR="00905FD6">
        <w:t xml:space="preserve"> sekundární sensitivní oblast</w:t>
      </w:r>
      <w:r w:rsidR="00AC733F">
        <w:t>i</w:t>
      </w:r>
      <w:r w:rsidR="00905FD6">
        <w:t>)</w:t>
      </w:r>
      <w:r>
        <w:t xml:space="preserve">, ty by ale měli mít </w:t>
      </w:r>
      <w:r w:rsidR="00905FD6">
        <w:t>nižší amplitudu. Vlna, kterou hledáme by měla mít amplitudu přibližně 10 µV, její maximum se nachází asi po 19 ms po stimulačním impulsu (v závislosti na délce pacientovy paže se</w:t>
      </w:r>
      <w:r w:rsidR="00321B39">
        <w:t xml:space="preserve"> může čas maxima mírně lišit). [68]</w:t>
      </w:r>
    </w:p>
    <w:p w14:paraId="02B388EB" w14:textId="77777777" w:rsidR="00905FD6" w:rsidRDefault="007240B6" w:rsidP="00952CC9">
      <w:pPr>
        <w:pStyle w:val="Citt"/>
      </w:pPr>
      <w:r>
        <w:pict w14:anchorId="30516973">
          <v:shape id="_x0000_i1054" type="#_x0000_t75" style="width:369.75pt;height:149.25pt">
            <v:imagedata r:id="rId57" o:title="Odezva"/>
          </v:shape>
        </w:pict>
      </w:r>
    </w:p>
    <w:p w14:paraId="3C985F36" w14:textId="77777777" w:rsidR="00952CC9" w:rsidRPr="00952CC9" w:rsidRDefault="00952CC9" w:rsidP="00952CC9">
      <w:pPr>
        <w:pStyle w:val="Citt"/>
      </w:pPr>
      <w:r>
        <w:lastRenderedPageBreak/>
        <w:t>Znázornění odezvy na stimul nervus medianus</w:t>
      </w:r>
    </w:p>
    <w:p w14:paraId="3C896B2B" w14:textId="77777777" w:rsidR="00600995" w:rsidRDefault="00600995" w:rsidP="00600995">
      <w:pPr>
        <w:pStyle w:val="Nadpis3"/>
        <w:ind w:left="1416"/>
      </w:pPr>
      <w:r>
        <w:t>Výsledky</w:t>
      </w:r>
    </w:p>
    <w:p w14:paraId="7EE12536" w14:textId="77777777" w:rsidR="00530B29" w:rsidRPr="00530B29" w:rsidRDefault="00530B29" w:rsidP="00530B29">
      <w:r>
        <w:t>Výsledky byly vypočteny algoritmem LORETA ve frekvenčním pásmu 1 – 150 Hz, data byla převzorkována na frekvenci 1024 Hz.</w:t>
      </w:r>
    </w:p>
    <w:p w14:paraId="1E5D8B98" w14:textId="77777777" w:rsidR="00F32BB9" w:rsidRDefault="00E8633B" w:rsidP="008223FF">
      <w:pPr>
        <w:pStyle w:val="Nadpis4"/>
        <w:ind w:left="1416" w:firstLine="708"/>
      </w:pPr>
      <w:r>
        <w:t xml:space="preserve">Pacient </w:t>
      </w:r>
      <w:r w:rsidR="00F32BB9">
        <w:t>P99</w:t>
      </w:r>
    </w:p>
    <w:p w14:paraId="05C10D2E" w14:textId="77777777" w:rsidR="00F32BB9" w:rsidRDefault="00F32BB9" w:rsidP="00F32BB9">
      <w:r>
        <w:t>U tohoto pacienta mám k dispozici pouze data somatosenzorických evokovaných potenciálů levé ruky, při stimulaci pravé ruky byl vyvolán záchvat (kvůli epileptickému ložisku blízko</w:t>
      </w:r>
      <w:r w:rsidRPr="00F32BB9">
        <w:t xml:space="preserve"> </w:t>
      </w:r>
      <w:r>
        <w:t xml:space="preserve">gyrus postcentralis levé hemisféry) a </w:t>
      </w:r>
      <w:r w:rsidR="00E8633B">
        <w:t>měření bylo přerušeno.</w:t>
      </w:r>
    </w:p>
    <w:p w14:paraId="5A2351B6" w14:textId="77777777" w:rsidR="00391856" w:rsidRDefault="007240B6" w:rsidP="00F32BB9">
      <w:r>
        <w:pict w14:anchorId="3E473AD7">
          <v:shape id="_x0000_i1055" type="#_x0000_t75" style="width:224.25pt;height:200.25pt">
            <v:imagedata r:id="rId58" o:title="LevaRuka"/>
          </v:shape>
        </w:pict>
      </w:r>
      <w:r w:rsidR="00391856">
        <w:rPr>
          <w:noProof/>
          <w:lang w:val="en-US"/>
        </w:rPr>
        <w:drawing>
          <wp:inline distT="0" distB="0" distL="0" distR="0" wp14:anchorId="4DA930AF" wp14:editId="6EBD7699">
            <wp:extent cx="2844000" cy="2542026"/>
            <wp:effectExtent l="0" t="0" r="0" b="0"/>
            <wp:docPr id="45" name="Obrázek 45" descr="C:\Users\Tomáš Hrstka\Desktop\Diplomka obrázky\SEPy\P99\LevaRuk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Tomáš Hrstka\Desktop\Diplomka obrázky\SEPy\P99\LevaRuka2.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844000" cy="2542026"/>
                    </a:xfrm>
                    <a:prstGeom prst="rect">
                      <a:avLst/>
                    </a:prstGeom>
                    <a:noFill/>
                    <a:ln>
                      <a:noFill/>
                    </a:ln>
                  </pic:spPr>
                </pic:pic>
              </a:graphicData>
            </a:graphic>
          </wp:inline>
        </w:drawing>
      </w:r>
    </w:p>
    <w:p w14:paraId="18028F35" w14:textId="77777777" w:rsidR="00391856" w:rsidRDefault="00391856" w:rsidP="00391856">
      <w:pPr>
        <w:pStyle w:val="Citt"/>
      </w:pPr>
      <w:r>
        <w:t>Výsledek inverzní úlohy evokovaných potenciálů pacienta P99</w:t>
      </w:r>
    </w:p>
    <w:p w14:paraId="353CA0CC" w14:textId="77777777" w:rsidR="003F5D01" w:rsidRDefault="003F5D01" w:rsidP="008223FF">
      <w:pPr>
        <w:pStyle w:val="Nadpis4"/>
        <w:ind w:left="1416" w:firstLine="708"/>
      </w:pPr>
      <w:r>
        <w:t>Pacient P110</w:t>
      </w:r>
    </w:p>
    <w:p w14:paraId="71F182F4" w14:textId="77777777" w:rsidR="00530B29" w:rsidRDefault="007240B6" w:rsidP="003F5D01">
      <w:r>
        <w:pict w14:anchorId="757BC14B">
          <v:shape id="_x0000_i1056" type="#_x0000_t75" style="width:224.25pt;height:200.25pt">
            <v:imagedata r:id="rId60" o:title="LevaRuka"/>
          </v:shape>
        </w:pict>
      </w:r>
      <w:r>
        <w:pict w14:anchorId="27B341E0">
          <v:shape id="_x0000_i1057" type="#_x0000_t75" style="width:224.25pt;height:200.25pt">
            <v:imagedata r:id="rId61" o:title="PravaRuka"/>
          </v:shape>
        </w:pict>
      </w:r>
    </w:p>
    <w:p w14:paraId="5939CA78" w14:textId="77777777" w:rsidR="00530B29" w:rsidRDefault="007240B6" w:rsidP="00530B29">
      <w:r>
        <w:lastRenderedPageBreak/>
        <w:pict w14:anchorId="22F2E9F2">
          <v:shape id="_x0000_i1058" type="#_x0000_t75" style="width:224.25pt;height:200.25pt">
            <v:imagedata r:id="rId62" o:title="LevaRuka2"/>
          </v:shape>
        </w:pict>
      </w:r>
      <w:r>
        <w:pict w14:anchorId="5C05ABE6">
          <v:shape id="_x0000_i1059" type="#_x0000_t75" style="width:224.25pt;height:200.25pt">
            <v:imagedata r:id="rId63" o:title="PravaRuka2"/>
          </v:shape>
        </w:pict>
      </w:r>
      <w:r w:rsidR="00530B29" w:rsidRPr="00530B29">
        <w:t xml:space="preserve"> </w:t>
      </w:r>
    </w:p>
    <w:p w14:paraId="191932F1" w14:textId="77777777" w:rsidR="00530B29" w:rsidRDefault="00530B29" w:rsidP="00530B29">
      <w:pPr>
        <w:pStyle w:val="Citt"/>
      </w:pPr>
      <w:r>
        <w:t>Výsledek inverzní úlohy evokovaných potenciálů pacienta P</w:t>
      </w:r>
      <w:r w:rsidR="009A0A78">
        <w:t>110</w:t>
      </w:r>
    </w:p>
    <w:p w14:paraId="76C3F6C1" w14:textId="77777777" w:rsidR="00530B29" w:rsidRDefault="009A0A78" w:rsidP="003F5D01">
      <w:r>
        <w:t>V levém sloupci se nacházejí výsledky somatosenzorických evokovaných potenciálů levé ruky, vpravo pravé ruky.</w:t>
      </w:r>
    </w:p>
    <w:p w14:paraId="56DE3496" w14:textId="77777777" w:rsidR="00F9427A" w:rsidRDefault="00F9427A" w:rsidP="00F9427A">
      <w:pPr>
        <w:pStyle w:val="Nadpis4"/>
        <w:ind w:left="2124" w:firstLine="708"/>
      </w:pPr>
      <w:r>
        <w:t>Pacient P109</w:t>
      </w:r>
    </w:p>
    <w:p w14:paraId="25943CAE" w14:textId="77777777" w:rsidR="00F9427A" w:rsidRDefault="007240B6" w:rsidP="00F9427A">
      <w:r>
        <w:pict w14:anchorId="60A07F3A">
          <v:shape id="_x0000_i1060" type="#_x0000_t75" style="width:224.25pt;height:200.25pt">
            <v:imagedata r:id="rId64" o:title="Leva Ruka"/>
          </v:shape>
        </w:pict>
      </w:r>
      <w:r>
        <w:pict w14:anchorId="083DCAC3">
          <v:shape id="_x0000_i1061" type="#_x0000_t75" style="width:224.25pt;height:200.25pt">
            <v:imagedata r:id="rId65" o:title="Prava Ruka"/>
          </v:shape>
        </w:pict>
      </w:r>
    </w:p>
    <w:p w14:paraId="42E89F0D" w14:textId="77777777" w:rsidR="00F9427A" w:rsidRPr="00F9427A" w:rsidRDefault="007240B6" w:rsidP="00F9427A">
      <w:r>
        <w:pict w14:anchorId="45984387">
          <v:shape id="_x0000_i1062" type="#_x0000_t75" style="width:224.25pt;height:200.25pt">
            <v:imagedata r:id="rId66" o:title="Leva Ruka 2"/>
          </v:shape>
        </w:pict>
      </w:r>
      <w:r>
        <w:pict w14:anchorId="7D635DB8">
          <v:shape id="_x0000_i1063" type="#_x0000_t75" style="width:224.25pt;height:200.25pt">
            <v:imagedata r:id="rId67" o:title="Prava Ruka 2"/>
          </v:shape>
        </w:pict>
      </w:r>
    </w:p>
    <w:p w14:paraId="712A8645" w14:textId="77777777" w:rsidR="009A0A78" w:rsidRDefault="009A0A78" w:rsidP="008223FF">
      <w:pPr>
        <w:pStyle w:val="Nadpis4"/>
        <w:ind w:left="2124" w:firstLine="708"/>
      </w:pPr>
      <w:r>
        <w:lastRenderedPageBreak/>
        <w:t>Pacient P113</w:t>
      </w:r>
    </w:p>
    <w:p w14:paraId="076DE906" w14:textId="77777777" w:rsidR="009A0A78" w:rsidRDefault="007240B6" w:rsidP="009A0A78">
      <w:r>
        <w:pict w14:anchorId="680F4737">
          <v:shape id="_x0000_i1064" type="#_x0000_t75" style="width:224.25pt;height:200.25pt">
            <v:imagedata r:id="rId68" o:title="LevaRuka"/>
          </v:shape>
        </w:pict>
      </w:r>
      <w:r>
        <w:pict w14:anchorId="2D2BEE0F">
          <v:shape id="_x0000_i1065" type="#_x0000_t75" style="width:224.25pt;height:200.25pt">
            <v:imagedata r:id="rId69" o:title="PravaRuka"/>
          </v:shape>
        </w:pict>
      </w:r>
      <w:r>
        <w:pict w14:anchorId="09589091">
          <v:shape id="_x0000_i1066" type="#_x0000_t75" style="width:224.25pt;height:200.25pt">
            <v:imagedata r:id="rId70" o:title="LevaRuka2"/>
          </v:shape>
        </w:pict>
      </w:r>
      <w:r>
        <w:pict w14:anchorId="25AEB95C">
          <v:shape id="_x0000_i1067" type="#_x0000_t75" style="width:224.25pt;height:200.25pt">
            <v:imagedata r:id="rId71" o:title="PravaRuka2"/>
          </v:shape>
        </w:pict>
      </w:r>
    </w:p>
    <w:p w14:paraId="1E914AA5" w14:textId="77777777" w:rsidR="009A0A78" w:rsidRDefault="009A0A78" w:rsidP="009A0A78">
      <w:pPr>
        <w:pStyle w:val="Citt"/>
      </w:pPr>
      <w:r>
        <w:t>Výsledek inverzní úlohy evokovaných potenciálů pacienta P113</w:t>
      </w:r>
    </w:p>
    <w:p w14:paraId="46E97003" w14:textId="77777777" w:rsidR="009A0A78" w:rsidRDefault="009A0A78" w:rsidP="008223FF">
      <w:pPr>
        <w:pStyle w:val="Nadpis4"/>
        <w:ind w:left="1416" w:firstLine="708"/>
      </w:pPr>
      <w:r>
        <w:lastRenderedPageBreak/>
        <w:t>Pacient P114</w:t>
      </w:r>
    </w:p>
    <w:p w14:paraId="047AF54A" w14:textId="77777777" w:rsidR="009A0A78" w:rsidRDefault="007240B6" w:rsidP="003F5D01">
      <w:r>
        <w:pict w14:anchorId="3B09B81E">
          <v:shape id="_x0000_i1068" type="#_x0000_t75" style="width:224.25pt;height:200.25pt">
            <v:imagedata r:id="rId72" o:title="LevaRuka"/>
          </v:shape>
        </w:pict>
      </w:r>
      <w:r>
        <w:pict w14:anchorId="7EE92B7D">
          <v:shape id="_x0000_i1069" type="#_x0000_t75" style="width:224.25pt;height:200.25pt">
            <v:imagedata r:id="rId73" o:title="PravaRuka"/>
          </v:shape>
        </w:pict>
      </w:r>
      <w:r>
        <w:pict w14:anchorId="52365D62">
          <v:shape id="_x0000_i1070" type="#_x0000_t75" style="width:224.25pt;height:200.25pt">
            <v:imagedata r:id="rId74" o:title="LevaRuka2"/>
          </v:shape>
        </w:pict>
      </w:r>
      <w:r>
        <w:pict w14:anchorId="0AA965ED">
          <v:shape id="_x0000_i1071" type="#_x0000_t75" style="width:224.25pt;height:200.25pt">
            <v:imagedata r:id="rId75" o:title="PravaRuka2"/>
          </v:shape>
        </w:pict>
      </w:r>
    </w:p>
    <w:p w14:paraId="7C20D552" w14:textId="77777777" w:rsidR="009A0A78" w:rsidRDefault="009A0A78" w:rsidP="009A0A78">
      <w:pPr>
        <w:pStyle w:val="Citt"/>
      </w:pPr>
      <w:r>
        <w:t>Výsledek inverzní úlohy evokovaných potenciálů pacienta P114</w:t>
      </w:r>
    </w:p>
    <w:p w14:paraId="12A4A8E5" w14:textId="77777777" w:rsidR="009A0A78" w:rsidRDefault="009A0A78" w:rsidP="003F5D01">
      <w:r>
        <w:t>Shrnutí</w:t>
      </w:r>
    </w:p>
    <w:p w14:paraId="51F027A4" w14:textId="77777777" w:rsidR="0023670B" w:rsidRDefault="003F5D01" w:rsidP="003F5D01">
      <w:r>
        <w:t>Ve výsledcích somatosenzorických evokovaných potenciálů u</w:t>
      </w:r>
      <w:r w:rsidR="00F9427A">
        <w:t xml:space="preserve"> všech</w:t>
      </w:r>
      <w:r>
        <w:t xml:space="preserve"> pacientů (</w:t>
      </w:r>
      <w:r w:rsidR="00F9427A">
        <w:t>vyjma pacienta P114 evokované potenciály levé ruky</w:t>
      </w:r>
      <w:r>
        <w:t>) je vidět aktivita na očekávaném místě v gyrus postcentralis</w:t>
      </w:r>
      <w:r w:rsidR="0023670B">
        <w:t>.</w:t>
      </w:r>
    </w:p>
    <w:p w14:paraId="052D9F3D" w14:textId="77777777" w:rsidR="003F5D01" w:rsidRDefault="0023670B" w:rsidP="003F5D01">
      <w:r>
        <w:t xml:space="preserve">V některých případech je vidět také aktivita v okcipitální oblasti a frontálním laloku, která přetrvává během celého </w:t>
      </w:r>
      <w:r w:rsidR="0003538B">
        <w:t>časového okna, je pravděpodobně způsobena artefakty krčních a očních svalů.</w:t>
      </w:r>
    </w:p>
    <w:p w14:paraId="4242A6C6" w14:textId="77777777" w:rsidR="0003538B" w:rsidRDefault="0003538B" w:rsidP="003F5D01">
      <w:r>
        <w:t xml:space="preserve">Občasně je také vidět ložisko aktivity, které nelze vysvětlit svalovými artefakty ani evokovanými potenciály, taková ložiska ale přervávají </w:t>
      </w:r>
      <w:r w:rsidR="004E16F0">
        <w:t>jen několik časových vzorků</w:t>
      </w:r>
      <w:r>
        <w:t>,</w:t>
      </w:r>
      <w:r w:rsidR="004E16F0">
        <w:t xml:space="preserve"> </w:t>
      </w:r>
      <w:r>
        <w:t>proto si myslím, že jde o náhodnou mozkovou aktivitu, kterou se nepodařilo odstranit průměrováním.</w:t>
      </w:r>
    </w:p>
    <w:p w14:paraId="1204DBF0" w14:textId="77777777" w:rsidR="00CF6931" w:rsidRPr="003F5D01" w:rsidRDefault="00CF6931" w:rsidP="003F5D01">
      <w:r>
        <w:t xml:space="preserve">V případě evokovaných potenciálů levé ruky pacienta P114 vidíme výsledek mimo očekávanou oblast, aktivita se objevila o několik centimetrů posunuta směrem k čelnímu laloku. </w:t>
      </w:r>
    </w:p>
    <w:p w14:paraId="5F765024" w14:textId="77777777" w:rsidR="009403B6" w:rsidRDefault="009403B6" w:rsidP="00253D6D">
      <w:pPr>
        <w:pStyle w:val="Nadpis2"/>
        <w:ind w:left="708"/>
      </w:pPr>
      <w:r>
        <w:lastRenderedPageBreak/>
        <w:t>Epileptičtí pacienti</w:t>
      </w:r>
      <w:del w:id="192" w:author="Radek Janča" w:date="2016-05-20T16:37:00Z">
        <w:r w:rsidR="004E16F0" w:rsidDel="00E65729">
          <w:delText>W</w:delText>
        </w:r>
      </w:del>
    </w:p>
    <w:p w14:paraId="58ED59A1" w14:textId="77777777" w:rsidR="002C7FE0" w:rsidRPr="002C7FE0" w:rsidRDefault="002C7FE0" w:rsidP="002C7FE0">
      <w:pPr>
        <w:pStyle w:val="Nadpis3"/>
        <w:ind w:left="708" w:firstLine="708"/>
      </w:pPr>
      <w:r>
        <w:t>Kazuistika pacienta P81</w:t>
      </w:r>
    </w:p>
    <w:p w14:paraId="24946C8D" w14:textId="77777777" w:rsidR="009403B6" w:rsidRDefault="009403B6" w:rsidP="002C7FE0">
      <w:pPr>
        <w:pStyle w:val="Nadpis4"/>
        <w:ind w:left="1416" w:firstLine="708"/>
      </w:pPr>
      <w:r>
        <w:t>Tvorba dat pro inverzní úlohu</w:t>
      </w:r>
    </w:p>
    <w:p w14:paraId="6D1528BF" w14:textId="77777777" w:rsidR="002C7FE0" w:rsidRDefault="002C7FE0" w:rsidP="002C7FE0">
      <w:r>
        <w:t>Data pro analýzu epileptických grafoelementů hrot-vlna a výpočet inverzní úlohy připravil Ing. Petr Ježdík, Ph.D., ze 110 minut high density záznamu o 256 elektrodách vybral celkem 45 minut záznamu ve spánku, které byli vhodné pro aplikaci automatické detekce komplexů hrot-vlna. Ostatní data obsahovala četné artefakty.</w:t>
      </w:r>
    </w:p>
    <w:p w14:paraId="5FC92B2F" w14:textId="77777777" w:rsidR="005339BC" w:rsidRDefault="005339BC" w:rsidP="002C7FE0">
      <w:r>
        <w:t>Na vybraná data epileptického pacienta byl aplikován jednokanálový detektor komplexů hrot-vlna, navržený Ing. Radkem Jančou, Ph.D. v článku [70]. Nalezené grafoelementy jsou následně roztříděny do skupin (clusterů) pomocí PCA</w:t>
      </w:r>
      <w:r w:rsidR="004E16F0">
        <w:t xml:space="preserve"> (Principal Component Analysis)</w:t>
      </w:r>
      <w:r>
        <w:t xml:space="preserve"> algoritmu</w:t>
      </w:r>
      <w:r w:rsidR="00A83ABF">
        <w:t>.</w:t>
      </w:r>
      <w:r>
        <w:t xml:space="preserve"> </w:t>
      </w:r>
      <w:r w:rsidR="00A83ABF">
        <w:t xml:space="preserve">Získané skupiny podobných průběhů jsou následně podrobeny průměrování, získáme tak </w:t>
      </w:r>
      <w:r w:rsidR="00AA1D60">
        <w:t>1.5 sekundy dlouhý</w:t>
      </w:r>
      <w:r w:rsidR="00A83ABF">
        <w:t xml:space="preserve"> vzorek EEG záznamu příslušného clusteru o 256. kanálech. Jednotlivé průběhy jsou </w:t>
      </w:r>
      <w:r w:rsidR="00AA1D60">
        <w:t>podrobeny</w:t>
      </w:r>
      <w:r w:rsidR="00A83ABF">
        <w:t xml:space="preserve"> vizuální inspekci a jsou vybrány clustery, která skutečně obsahují </w:t>
      </w:r>
      <w:r w:rsidR="00AA1D60">
        <w:t xml:space="preserve">komplexy hrot-vlna spojené s epilepsií (jiné skupiny mohou obsahovat falešné detekce, jde například o průměty EKG do kanálů EEG, o kterých víme, že jsou také detekovány detektorem; takový cluster je z analýzy vyřazen). Podrobnosti o procesu vytváření clusterů grafoelementů pomocí PCA budou zveřejněny v následujícím </w:t>
      </w:r>
      <w:commentRangeStart w:id="193"/>
      <w:r w:rsidR="00AA1D60">
        <w:t>článku Ing. Radka Janči, Ph.D</w:t>
      </w:r>
      <w:del w:id="194" w:author="Radek Janča" w:date="2016-05-20T16:39:00Z">
        <w:r w:rsidR="00AA1D60" w:rsidDel="00E65729">
          <w:delText>.</w:delText>
        </w:r>
      </w:del>
      <w:r w:rsidR="00AA1D60">
        <w:t>.</w:t>
      </w:r>
      <w:commentRangeEnd w:id="193"/>
      <w:r w:rsidR="00E65729">
        <w:rPr>
          <w:rStyle w:val="Odkaznakoment"/>
        </w:rPr>
        <w:commentReference w:id="193"/>
      </w:r>
      <w:r w:rsidR="00AA1D60">
        <w:t xml:space="preserve"> </w:t>
      </w:r>
    </w:p>
    <w:p w14:paraId="438A9765" w14:textId="77777777" w:rsidR="004E5389" w:rsidRDefault="004E5389" w:rsidP="004E5389">
      <w:r>
        <w:t>Nejvíce informací o ložisku epilepsie obsahuje hrot, vlna je pouze následnou odezvou, hrot se v tomto případě nachází v čase 490 milisekund.</w:t>
      </w:r>
    </w:p>
    <w:p w14:paraId="36DED80E" w14:textId="77777777" w:rsidR="004E5389" w:rsidRDefault="007240B6" w:rsidP="004E5389">
      <w:r>
        <w:pict w14:anchorId="1FB7E91A">
          <v:shape id="_x0000_i1072" type="#_x0000_t75" style="width:418.5pt;height:315pt">
            <v:imagedata r:id="rId76" o:title="Pacient P81, průměr z komplexů hrot-vlna"/>
          </v:shape>
        </w:pict>
      </w:r>
    </w:p>
    <w:p w14:paraId="1E136D2D" w14:textId="77777777" w:rsidR="00726804" w:rsidRDefault="00726804" w:rsidP="00726804">
      <w:pPr>
        <w:pStyle w:val="Citt"/>
      </w:pPr>
      <w:r>
        <w:t>Průměr z komplexů hrot-vlna pacienta P81</w:t>
      </w:r>
    </w:p>
    <w:p w14:paraId="6A5013E3" w14:textId="77777777" w:rsidR="00726804" w:rsidRDefault="00726804" w:rsidP="00726804">
      <w:r>
        <w:t xml:space="preserve">Ing. Petr Ježdík, Ph.D. také připravil analýzu nad prostorem elektrod, která je znázorněna v následujícím obrázku, skládá se z grafického </w:t>
      </w:r>
      <w:r w:rsidR="002D3F32">
        <w:t>vynesení četnosti</w:t>
      </w:r>
      <w:r>
        <w:t xml:space="preserve"> detekovaných komplexů hrot-vlna za minutu (vyneseno v prvním sloupci), z pozorovaných amplitud jednotlivých výbojů (druhý sloupec) a </w:t>
      </w:r>
      <w:r>
        <w:lastRenderedPageBreak/>
        <w:t>ze zobrazení času šíření vzruchu po detekovaném hrotu</w:t>
      </w:r>
      <w:r w:rsidR="003E5D3B">
        <w:t xml:space="preserve"> (sloupec vpravo)</w:t>
      </w:r>
      <w:r>
        <w:t xml:space="preserve">. </w:t>
      </w:r>
      <w:r w:rsidR="001C6390">
        <w:t xml:space="preserve">Jako vhodné pro aplikaci inverzní úlohy byly vybrány první </w:t>
      </w:r>
      <w:r w:rsidR="002D3F32">
        <w:t>dva</w:t>
      </w:r>
      <w:r w:rsidR="001C6390">
        <w:t xml:space="preserve"> clustery, které byly výstupem PCA.</w:t>
      </w:r>
    </w:p>
    <w:p w14:paraId="1D17E2AE" w14:textId="77777777" w:rsidR="003E5D3B" w:rsidRDefault="007240B6" w:rsidP="001C6390">
      <w:pPr>
        <w:jc w:val="center"/>
      </w:pPr>
      <w:r>
        <w:pict w14:anchorId="6D76402B">
          <v:shape id="_x0000_i1073" type="#_x0000_t75" style="width:453.75pt;height:350.25pt">
            <v:imagedata r:id="rId77" o:title="Petrova analyza"/>
          </v:shape>
        </w:pict>
      </w:r>
    </w:p>
    <w:p w14:paraId="385FE050" w14:textId="77777777" w:rsidR="001C6390" w:rsidRDefault="001C6390" w:rsidP="001C6390">
      <w:pPr>
        <w:pStyle w:val="Citt"/>
      </w:pPr>
      <w:r>
        <w:t>Analýza prostoru elektrod; zleva: četnost komplexů hrot-vlna za jednotku času, amplituda výbojů, odhad zpoždění šíření komplexu; řádky znázorňují první</w:t>
      </w:r>
      <w:r w:rsidR="002D3F32">
        <w:t xml:space="preserve"> a druhý </w:t>
      </w:r>
      <w:r>
        <w:t>cluster.</w:t>
      </w:r>
    </w:p>
    <w:p w14:paraId="512D3241" w14:textId="77777777" w:rsidR="00884E9F" w:rsidRDefault="00726804" w:rsidP="00726804">
      <w:r>
        <w:t xml:space="preserve">Z této analýzy jsme usoudili, že se očekávané ložisko epileptických výbojů nachází ve frontálním laloku levé hemisféry. V tomto místě bylo detekováno nejvíce komplexů hrot-vlna a odtud se </w:t>
      </w:r>
      <w:r w:rsidR="001C6390">
        <w:t>výboj</w:t>
      </w:r>
      <w:r>
        <w:t xml:space="preserve"> šíří dál do mozku.</w:t>
      </w:r>
      <w:r w:rsidR="00884E9F">
        <w:t xml:space="preserve"> </w:t>
      </w:r>
      <w:r w:rsidR="00F47665">
        <w:t>Výsledek lokalizace prvního clusteru očekávám v</w:t>
      </w:r>
      <w:r w:rsidR="007D69AF">
        <w:t> </w:t>
      </w:r>
      <w:r w:rsidR="00F47665">
        <w:t>čelní</w:t>
      </w:r>
      <w:r w:rsidR="007D69AF">
        <w:t xml:space="preserve"> části levé hemisféry. </w:t>
      </w:r>
      <w:r w:rsidR="00F47665">
        <w:t>Ložisko, podle druhého clusteru, by se mělo nacházet v levé hemisféře, několik centimetrů pod Brocovým centrem řeči.</w:t>
      </w:r>
    </w:p>
    <w:p w14:paraId="4DEDD59C" w14:textId="77777777" w:rsidR="002D3F32" w:rsidRDefault="002D3F32" w:rsidP="002D3F32">
      <w:r>
        <w:t>Parametry inverze jsem nastavil tak, aby bylo bráno v potaz frekvenční pásmo 16 až 128 Hz, to mi umožní zachovat vysoké frekvence komplexu hrot-vlna a zároveň potlačit pomalé průběhy s vysokou energií, které se mohou jevit jako hlavní ložiska aktivity i když nemají s epilepsií nic společného. Pro inverzi jsem využil algoritmu LORETA (v </w:t>
      </w:r>
      <w:r w:rsidR="00BA16E8">
        <w:t>SPM12</w:t>
      </w:r>
      <w:r>
        <w:t xml:space="preserve"> toolboxu pod zkratkou COH).</w:t>
      </w:r>
    </w:p>
    <w:p w14:paraId="38288E06" w14:textId="77777777" w:rsidR="002D3F32" w:rsidRDefault="009403B6" w:rsidP="002D3F32">
      <w:pPr>
        <w:pStyle w:val="Nadpis4"/>
        <w:ind w:left="1416" w:firstLine="708"/>
      </w:pPr>
      <w:r>
        <w:t>Výsledky</w:t>
      </w:r>
    </w:p>
    <w:p w14:paraId="06DD598B" w14:textId="77777777" w:rsidR="002D3F32" w:rsidRDefault="002D3F32" w:rsidP="002D3F32">
      <w:r>
        <w:t>1. cluster</w:t>
      </w:r>
    </w:p>
    <w:p w14:paraId="74C0E968" w14:textId="77777777" w:rsidR="002D3F32" w:rsidRDefault="002D3F32" w:rsidP="002D3F32">
      <w:pPr>
        <w:jc w:val="center"/>
      </w:pPr>
      <w:r>
        <w:rPr>
          <w:noProof/>
          <w:lang w:val="en-US"/>
        </w:rPr>
        <w:lastRenderedPageBreak/>
        <mc:AlternateContent>
          <mc:Choice Requires="wps">
            <w:drawing>
              <wp:anchor distT="0" distB="0" distL="114300" distR="114300" simplePos="0" relativeHeight="251670528" behindDoc="0" locked="0" layoutInCell="1" allowOverlap="1" wp14:anchorId="6C889486" wp14:editId="4EB6CFE4">
                <wp:simplePos x="0" y="0"/>
                <wp:positionH relativeFrom="column">
                  <wp:posOffset>2834005</wp:posOffset>
                </wp:positionH>
                <wp:positionV relativeFrom="paragraph">
                  <wp:posOffset>3354705</wp:posOffset>
                </wp:positionV>
                <wp:extent cx="278295" cy="373711"/>
                <wp:effectExtent l="0" t="0" r="0" b="7620"/>
                <wp:wrapNone/>
                <wp:docPr id="27" name="Textové pole 27"/>
                <wp:cNvGraphicFramePr/>
                <a:graphic xmlns:a="http://schemas.openxmlformats.org/drawingml/2006/main">
                  <a:graphicData uri="http://schemas.microsoft.com/office/word/2010/wordprocessingShape">
                    <wps:wsp>
                      <wps:cNvSpPr txBox="1"/>
                      <wps:spPr>
                        <a:xfrm>
                          <a:off x="0" y="0"/>
                          <a:ext cx="278295" cy="37371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6E3E792" w14:textId="77777777" w:rsidR="007240B6" w:rsidRPr="00CF0985" w:rsidRDefault="007240B6" w:rsidP="002D3F32">
                            <w:pPr>
                              <w:rPr>
                                <w:b/>
                                <w:color w:val="FFFFFF" w:themeColor="background1"/>
                                <w:sz w:val="32"/>
                                <w:szCs w:val="32"/>
                              </w:rPr>
                            </w:pPr>
                            <w:r w:rsidRPr="00CF0985">
                              <w:rPr>
                                <w:b/>
                                <w:color w:val="FFFFFF" w:themeColor="background1"/>
                                <w:sz w:val="32"/>
                                <w:szCs w:val="32"/>
                              </w:rPr>
                              <w:t>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C889486" id="_x0000_t202" coordsize="21600,21600" o:spt="202" path="m,l,21600r21600,l21600,xe">
                <v:stroke joinstyle="miter"/>
                <v:path gradientshapeok="t" o:connecttype="rect"/>
              </v:shapetype>
              <v:shape id="Textové pole 27" o:spid="_x0000_s1026" type="#_x0000_t202" style="position:absolute;left:0;text-align:left;margin-left:223.15pt;margin-top:264.15pt;width:21.9pt;height:29.4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" filled="f" stroked="f" strokeweight=".5pt">
                <v:textbox>
                  <w:txbxContent>
                    <w:p w14:paraId="46E3E792" w14:textId="77777777" w:rsidR="007240B6" w:rsidRPr="00CF0985" w:rsidRDefault="007240B6" w:rsidP="002D3F32">
                      <w:pPr>
                        <w:rPr>
                          <w:b/>
                          <w:color w:val="FFFFFF" w:themeColor="background1"/>
                          <w:sz w:val="32"/>
                          <w:szCs w:val="32"/>
                        </w:rPr>
                      </w:pPr>
                      <w:r w:rsidRPr="00CF0985">
                        <w:rPr>
                          <w:b/>
                          <w:color w:val="FFFFFF" w:themeColor="background1"/>
                          <w:sz w:val="32"/>
                          <w:szCs w:val="32"/>
                        </w:rPr>
                        <w:t>L</w:t>
                      </w:r>
                    </w:p>
                  </w:txbxContent>
                </v:textbox>
              </v:shape>
            </w:pict>
          </mc:Fallback>
        </mc:AlternateContent>
      </w:r>
      <w:r>
        <w:rPr>
          <w:noProof/>
          <w:lang w:val="en-US"/>
        </w:rPr>
        <mc:AlternateContent>
          <mc:Choice Requires="wps">
            <w:drawing>
              <wp:anchor distT="0" distB="0" distL="114300" distR="114300" simplePos="0" relativeHeight="251669504" behindDoc="0" locked="0" layoutInCell="1" allowOverlap="1" wp14:anchorId="5652375E" wp14:editId="2B22ED50">
                <wp:simplePos x="0" y="0"/>
                <wp:positionH relativeFrom="column">
                  <wp:posOffset>2832100</wp:posOffset>
                </wp:positionH>
                <wp:positionV relativeFrom="paragraph">
                  <wp:posOffset>5774690</wp:posOffset>
                </wp:positionV>
                <wp:extent cx="278295" cy="373711"/>
                <wp:effectExtent l="0" t="0" r="0" b="7620"/>
                <wp:wrapNone/>
                <wp:docPr id="28" name="Textové pole 28"/>
                <wp:cNvGraphicFramePr/>
                <a:graphic xmlns:a="http://schemas.openxmlformats.org/drawingml/2006/main">
                  <a:graphicData uri="http://schemas.microsoft.com/office/word/2010/wordprocessingShape">
                    <wps:wsp>
                      <wps:cNvSpPr txBox="1"/>
                      <wps:spPr>
                        <a:xfrm>
                          <a:off x="0" y="0"/>
                          <a:ext cx="278295" cy="37371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2B27119" w14:textId="77777777" w:rsidR="007240B6" w:rsidRPr="00CF0985" w:rsidRDefault="007240B6" w:rsidP="002D3F32">
                            <w:pPr>
                              <w:rPr>
                                <w:b/>
                                <w:color w:val="FFFFFF" w:themeColor="background1"/>
                                <w:sz w:val="32"/>
                                <w:szCs w:val="32"/>
                              </w:rPr>
                            </w:pPr>
                            <w:r w:rsidRPr="00CF0985">
                              <w:rPr>
                                <w:b/>
                                <w:color w:val="FFFFFF" w:themeColor="background1"/>
                                <w:sz w:val="32"/>
                                <w:szCs w:val="32"/>
                              </w:rPr>
                              <w:t>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52375E" id="Textové pole 28" o:spid="_x0000_s1027" type="#_x0000_t202" style="position:absolute;left:0;text-align:left;margin-left:223pt;margin-top:454.7pt;width:21.9pt;height:29.4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" filled="f" stroked="f" strokeweight=".5pt">
                <v:textbox>
                  <w:txbxContent>
                    <w:p w14:paraId="62B27119" w14:textId="77777777" w:rsidR="007240B6" w:rsidRPr="00CF0985" w:rsidRDefault="007240B6" w:rsidP="002D3F32">
                      <w:pPr>
                        <w:rPr>
                          <w:b/>
                          <w:color w:val="FFFFFF" w:themeColor="background1"/>
                          <w:sz w:val="32"/>
                          <w:szCs w:val="32"/>
                        </w:rPr>
                      </w:pPr>
                      <w:r w:rsidRPr="00CF0985">
                        <w:rPr>
                          <w:b/>
                          <w:color w:val="FFFFFF" w:themeColor="background1"/>
                          <w:sz w:val="32"/>
                          <w:szCs w:val="32"/>
                        </w:rPr>
                        <w:t>L</w:t>
                      </w:r>
                    </w:p>
                  </w:txbxContent>
                </v:textbox>
              </v:shape>
            </w:pict>
          </mc:Fallback>
        </mc:AlternateContent>
      </w:r>
      <w:r>
        <w:rPr>
          <w:noProof/>
          <w:lang w:val="en-US"/>
        </w:rPr>
        <mc:AlternateContent>
          <mc:Choice Requires="wps">
            <w:drawing>
              <wp:anchor distT="0" distB="0" distL="114300" distR="114300" simplePos="0" relativeHeight="251668480" behindDoc="0" locked="0" layoutInCell="1" allowOverlap="1" wp14:anchorId="75F6D992" wp14:editId="1A05A922">
                <wp:simplePos x="0" y="0"/>
                <wp:positionH relativeFrom="column">
                  <wp:posOffset>1716405</wp:posOffset>
                </wp:positionH>
                <wp:positionV relativeFrom="paragraph">
                  <wp:posOffset>5494655</wp:posOffset>
                </wp:positionV>
                <wp:extent cx="278295" cy="373711"/>
                <wp:effectExtent l="0" t="0" r="0" b="7620"/>
                <wp:wrapNone/>
                <wp:docPr id="29" name="Textové pole 29"/>
                <wp:cNvGraphicFramePr/>
                <a:graphic xmlns:a="http://schemas.openxmlformats.org/drawingml/2006/main">
                  <a:graphicData uri="http://schemas.microsoft.com/office/word/2010/wordprocessingShape">
                    <wps:wsp>
                      <wps:cNvSpPr txBox="1"/>
                      <wps:spPr>
                        <a:xfrm>
                          <a:off x="0" y="0"/>
                          <a:ext cx="278295" cy="37371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2C4CF97" w14:textId="77777777" w:rsidR="007240B6" w:rsidRPr="003C5FAD" w:rsidRDefault="007240B6" w:rsidP="002D3F32">
                            <w:pPr>
                              <w:rPr>
                                <w:b/>
                                <w:sz w:val="32"/>
                                <w:szCs w:val="32"/>
                              </w:rPr>
                            </w:pPr>
                            <w:r>
                              <w:rPr>
                                <w:b/>
                                <w:sz w:val="32"/>
                                <w:szCs w:val="32"/>
                              </w:rPr>
                              <w:t>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F6D992" id="Textové pole 29" o:spid="_x0000_s1028" type="#_x0000_t202" style="position:absolute;left:0;text-align:left;margin-left:135.15pt;margin-top:432.65pt;width:21.9pt;height:29.4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" filled="f" stroked="f" strokeweight=".5pt">
                <v:textbox>
                  <w:txbxContent>
                    <w:p w14:paraId="72C4CF97" w14:textId="77777777" w:rsidR="007240B6" w:rsidRPr="003C5FAD" w:rsidRDefault="007240B6" w:rsidP="002D3F32">
                      <w:pPr>
                        <w:rPr>
                          <w:b/>
                          <w:sz w:val="32"/>
                          <w:szCs w:val="32"/>
                        </w:rPr>
                      </w:pPr>
                      <w:r>
                        <w:rPr>
                          <w:b/>
                          <w:sz w:val="32"/>
                          <w:szCs w:val="32"/>
                        </w:rPr>
                        <w:t>L</w:t>
                      </w:r>
                    </w:p>
                  </w:txbxContent>
                </v:textbox>
              </v:shape>
            </w:pict>
          </mc:Fallback>
        </mc:AlternateContent>
      </w:r>
      <w:r>
        <w:rPr>
          <w:noProof/>
          <w:lang w:val="en-US"/>
        </w:rPr>
        <mc:AlternateContent>
          <mc:Choice Requires="wps">
            <w:drawing>
              <wp:anchor distT="0" distB="0" distL="114300" distR="114300" simplePos="0" relativeHeight="251667456" behindDoc="0" locked="0" layoutInCell="1" allowOverlap="1" wp14:anchorId="663630D3" wp14:editId="47FC06B0">
                <wp:simplePos x="0" y="0"/>
                <wp:positionH relativeFrom="column">
                  <wp:posOffset>1271905</wp:posOffset>
                </wp:positionH>
                <wp:positionV relativeFrom="paragraph">
                  <wp:posOffset>2179955</wp:posOffset>
                </wp:positionV>
                <wp:extent cx="381000" cy="373380"/>
                <wp:effectExtent l="0" t="0" r="0" b="7620"/>
                <wp:wrapNone/>
                <wp:docPr id="30" name="Textové pole 30"/>
                <wp:cNvGraphicFramePr/>
                <a:graphic xmlns:a="http://schemas.openxmlformats.org/drawingml/2006/main">
                  <a:graphicData uri="http://schemas.microsoft.com/office/word/2010/wordprocessingShape">
                    <wps:wsp>
                      <wps:cNvSpPr txBox="1"/>
                      <wps:spPr>
                        <a:xfrm>
                          <a:off x="0" y="0"/>
                          <a:ext cx="381000" cy="3733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B6293A6" w14:textId="77777777" w:rsidR="007240B6" w:rsidRPr="003C5FAD" w:rsidRDefault="007240B6" w:rsidP="002D3F32">
                            <w:pPr>
                              <w:rPr>
                                <w:b/>
                                <w:sz w:val="32"/>
                                <w:szCs w:val="32"/>
                              </w:rPr>
                            </w:pPr>
                            <w:r w:rsidRPr="003C5FAD">
                              <w:rPr>
                                <w:b/>
                                <w:sz w:val="32"/>
                                <w:szCs w:val="32"/>
                              </w:rPr>
                              <w:t>F</w:t>
                            </w:r>
                            <w:r>
                              <w:rPr>
                                <w:b/>
                                <w:sz w:val="32"/>
                                <w:szCs w:val="32"/>
                              </w:rPr>
                              <w:t>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3630D3" id="Textové pole 30" o:spid="_x0000_s1029" type="#_x0000_t202" style="position:absolute;left:0;text-align:left;margin-left:100.15pt;margin-top:171.65pt;width:30pt;height:29.4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" filled="f" stroked="f" strokeweight=".5pt">
                <v:textbox>
                  <w:txbxContent>
                    <w:p w14:paraId="1B6293A6" w14:textId="77777777" w:rsidR="007240B6" w:rsidRPr="003C5FAD" w:rsidRDefault="007240B6" w:rsidP="002D3F32">
                      <w:pPr>
                        <w:rPr>
                          <w:b/>
                          <w:sz w:val="32"/>
                          <w:szCs w:val="32"/>
                        </w:rPr>
                      </w:pPr>
                      <w:r w:rsidRPr="003C5FAD">
                        <w:rPr>
                          <w:b/>
                          <w:sz w:val="32"/>
                          <w:szCs w:val="32"/>
                        </w:rPr>
                        <w:t>F</w:t>
                      </w:r>
                      <w:r>
                        <w:rPr>
                          <w:b/>
                          <w:sz w:val="32"/>
                          <w:szCs w:val="32"/>
                        </w:rPr>
                        <w:t>L</w:t>
                      </w:r>
                    </w:p>
                  </w:txbxContent>
                </v:textbox>
              </v:shape>
            </w:pict>
          </mc:Fallback>
        </mc:AlternateContent>
      </w:r>
      <w:r>
        <w:rPr>
          <w:noProof/>
          <w:lang w:val="en-US"/>
        </w:rPr>
        <mc:AlternateContent>
          <mc:Choice Requires="wps">
            <w:drawing>
              <wp:anchor distT="0" distB="0" distL="114300" distR="114300" simplePos="0" relativeHeight="251666432" behindDoc="0" locked="0" layoutInCell="1" allowOverlap="1" wp14:anchorId="2A996754" wp14:editId="5A1DCFBD">
                <wp:simplePos x="0" y="0"/>
                <wp:positionH relativeFrom="column">
                  <wp:posOffset>1583055</wp:posOffset>
                </wp:positionH>
                <wp:positionV relativeFrom="paragraph">
                  <wp:posOffset>859155</wp:posOffset>
                </wp:positionV>
                <wp:extent cx="278295" cy="373711"/>
                <wp:effectExtent l="0" t="0" r="0" b="7620"/>
                <wp:wrapNone/>
                <wp:docPr id="31" name="Textové pole 31"/>
                <wp:cNvGraphicFramePr/>
                <a:graphic xmlns:a="http://schemas.openxmlformats.org/drawingml/2006/main">
                  <a:graphicData uri="http://schemas.microsoft.com/office/word/2010/wordprocessingShape">
                    <wps:wsp>
                      <wps:cNvSpPr txBox="1"/>
                      <wps:spPr>
                        <a:xfrm>
                          <a:off x="0" y="0"/>
                          <a:ext cx="278295" cy="37371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EE04437" w14:textId="77777777" w:rsidR="007240B6" w:rsidRPr="003C5FAD" w:rsidRDefault="007240B6" w:rsidP="002D3F32">
                            <w:pPr>
                              <w:rPr>
                                <w:b/>
                                <w:sz w:val="32"/>
                                <w:szCs w:val="32"/>
                              </w:rPr>
                            </w:pPr>
                            <w:r>
                              <w:rPr>
                                <w:b/>
                                <w:sz w:val="32"/>
                                <w:szCs w:val="32"/>
                              </w:rPr>
                              <w:t>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996754" id="Textové pole 31" o:spid="_x0000_s1030" type="#_x0000_t202" style="position:absolute;left:0;text-align:left;margin-left:124.65pt;margin-top:67.65pt;width:21.9pt;height:29.4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" filled="f" stroked="f" strokeweight=".5pt">
                <v:textbox>
                  <w:txbxContent>
                    <w:p w14:paraId="7EE04437" w14:textId="77777777" w:rsidR="007240B6" w:rsidRPr="003C5FAD" w:rsidRDefault="007240B6" w:rsidP="002D3F32">
                      <w:pPr>
                        <w:rPr>
                          <w:b/>
                          <w:sz w:val="32"/>
                          <w:szCs w:val="32"/>
                        </w:rPr>
                      </w:pPr>
                      <w:r>
                        <w:rPr>
                          <w:b/>
                          <w:sz w:val="32"/>
                          <w:szCs w:val="32"/>
                        </w:rPr>
                        <w:t>L</w:t>
                      </w:r>
                    </w:p>
                  </w:txbxContent>
                </v:textbox>
              </v:shape>
            </w:pict>
          </mc:Fallback>
        </mc:AlternateContent>
      </w:r>
      <w:r>
        <w:rPr>
          <w:noProof/>
          <w:lang w:val="en-US"/>
        </w:rPr>
        <mc:AlternateContent>
          <mc:Choice Requires="wps">
            <w:drawing>
              <wp:anchor distT="0" distB="0" distL="114300" distR="114300" simplePos="0" relativeHeight="251665408" behindDoc="0" locked="0" layoutInCell="1" allowOverlap="1" wp14:anchorId="44B777C7" wp14:editId="4D7AD945">
                <wp:simplePos x="0" y="0"/>
                <wp:positionH relativeFrom="column">
                  <wp:posOffset>1113155</wp:posOffset>
                </wp:positionH>
                <wp:positionV relativeFrom="paragraph">
                  <wp:posOffset>865505</wp:posOffset>
                </wp:positionV>
                <wp:extent cx="278295" cy="373711"/>
                <wp:effectExtent l="0" t="0" r="0" b="7620"/>
                <wp:wrapNone/>
                <wp:docPr id="32" name="Textové pole 32"/>
                <wp:cNvGraphicFramePr/>
                <a:graphic xmlns:a="http://schemas.openxmlformats.org/drawingml/2006/main">
                  <a:graphicData uri="http://schemas.microsoft.com/office/word/2010/wordprocessingShape">
                    <wps:wsp>
                      <wps:cNvSpPr txBox="1"/>
                      <wps:spPr>
                        <a:xfrm>
                          <a:off x="0" y="0"/>
                          <a:ext cx="278295" cy="37371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2A54524" w14:textId="77777777" w:rsidR="007240B6" w:rsidRPr="003C5FAD" w:rsidRDefault="007240B6" w:rsidP="002D3F32">
                            <w:pPr>
                              <w:rPr>
                                <w:b/>
                                <w:sz w:val="32"/>
                                <w:szCs w:val="32"/>
                              </w:rPr>
                            </w:pPr>
                            <w:r w:rsidRPr="003C5FAD">
                              <w:rPr>
                                <w:b/>
                                <w:sz w:val="32"/>
                                <w:szCs w:val="32"/>
                              </w:rPr>
                              <w:t>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B777C7" id="Textové pole 32" o:spid="_x0000_s1031" type="#_x0000_t202" style="position:absolute;left:0;text-align:left;margin-left:87.65pt;margin-top:68.15pt;width:21.9pt;height:29.4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" filled="f" stroked="f" strokeweight=".5pt">
                <v:textbox>
                  <w:txbxContent>
                    <w:p w14:paraId="02A54524" w14:textId="77777777" w:rsidR="007240B6" w:rsidRPr="003C5FAD" w:rsidRDefault="007240B6" w:rsidP="002D3F32">
                      <w:pPr>
                        <w:rPr>
                          <w:b/>
                          <w:sz w:val="32"/>
                          <w:szCs w:val="32"/>
                        </w:rPr>
                      </w:pPr>
                      <w:r w:rsidRPr="003C5FAD">
                        <w:rPr>
                          <w:b/>
                          <w:sz w:val="32"/>
                          <w:szCs w:val="32"/>
                        </w:rPr>
                        <w:t>F</w:t>
                      </w:r>
                    </w:p>
                  </w:txbxContent>
                </v:textbox>
              </v:shape>
            </w:pict>
          </mc:Fallback>
        </mc:AlternateContent>
      </w:r>
      <w:r>
        <w:rPr>
          <w:noProof/>
          <w:lang w:val="en-US"/>
        </w:rPr>
        <w:drawing>
          <wp:inline distT="0" distB="0" distL="0" distR="0" wp14:anchorId="7CEE0CF2" wp14:editId="53739ACC">
            <wp:extent cx="2718000" cy="3193650"/>
            <wp:effectExtent l="0" t="0" r="6350" b="6985"/>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718000" cy="3193650"/>
                    </a:xfrm>
                    <a:prstGeom prst="rect">
                      <a:avLst/>
                    </a:prstGeom>
                  </pic:spPr>
                </pic:pic>
              </a:graphicData>
            </a:graphic>
          </wp:inline>
        </w:drawing>
      </w:r>
      <w:r>
        <w:rPr>
          <w:noProof/>
          <w:lang w:val="en-US"/>
        </w:rPr>
        <w:drawing>
          <wp:inline distT="0" distB="0" distL="0" distR="0" wp14:anchorId="150659C1" wp14:editId="2FAE0C31">
            <wp:extent cx="2980800" cy="3306434"/>
            <wp:effectExtent l="0" t="0" r="0" b="8890"/>
            <wp:docPr id="42" name="Obráze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980800" cy="3306434"/>
                    </a:xfrm>
                    <a:prstGeom prst="rect">
                      <a:avLst/>
                    </a:prstGeom>
                  </pic:spPr>
                </pic:pic>
              </a:graphicData>
            </a:graphic>
          </wp:inline>
        </w:drawing>
      </w:r>
      <w:r>
        <w:rPr>
          <w:noProof/>
          <w:lang w:val="en-US"/>
        </w:rPr>
        <w:drawing>
          <wp:inline distT="0" distB="0" distL="0" distR="0" wp14:anchorId="43168DCA" wp14:editId="534A5DFE">
            <wp:extent cx="2725200" cy="2193786"/>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clrChange>
                        <a:clrFrom>
                          <a:srgbClr val="F0F0F0"/>
                        </a:clrFrom>
                        <a:clrTo>
                          <a:srgbClr val="F0F0F0">
                            <a:alpha val="0"/>
                          </a:srgbClr>
                        </a:clrTo>
                      </a:clrChange>
                    </a:blip>
                    <a:stretch>
                      <a:fillRect/>
                    </a:stretch>
                  </pic:blipFill>
                  <pic:spPr>
                    <a:xfrm>
                      <a:off x="0" y="0"/>
                      <a:ext cx="2725200" cy="2193786"/>
                    </a:xfrm>
                    <a:prstGeom prst="rect">
                      <a:avLst/>
                    </a:prstGeom>
                  </pic:spPr>
                </pic:pic>
              </a:graphicData>
            </a:graphic>
          </wp:inline>
        </w:drawing>
      </w:r>
      <w:r>
        <w:rPr>
          <w:noProof/>
          <w:lang w:val="en-US"/>
        </w:rPr>
        <w:drawing>
          <wp:inline distT="0" distB="0" distL="0" distR="0" wp14:anchorId="6704AA6B" wp14:editId="390AC036">
            <wp:extent cx="2854800" cy="2859206"/>
            <wp:effectExtent l="0" t="0" r="3175" b="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854800" cy="2859206"/>
                    </a:xfrm>
                    <a:prstGeom prst="rect">
                      <a:avLst/>
                    </a:prstGeom>
                  </pic:spPr>
                </pic:pic>
              </a:graphicData>
            </a:graphic>
          </wp:inline>
        </w:drawing>
      </w:r>
    </w:p>
    <w:p w14:paraId="27C738AA" w14:textId="77777777" w:rsidR="002D3F32" w:rsidRDefault="002D3F32" w:rsidP="002D3F32">
      <w:pPr>
        <w:pStyle w:val="Citt"/>
      </w:pPr>
      <w:r>
        <w:t>Výsledek inverzní úlohy epileptického pacienta P81, 1. cluster</w:t>
      </w:r>
    </w:p>
    <w:p w14:paraId="20D58B3B" w14:textId="77777777" w:rsidR="002D3F32" w:rsidRPr="002D3F32" w:rsidRDefault="002D3F32" w:rsidP="002D3F32">
      <w:r>
        <w:t xml:space="preserve">Na výsledných obrázcích je vidět vykreslení do skleněného mozku (vlevo nahoře), kde jsem označil strany mozku, aby nedošlo k nedorozuměním. V pravé horní části je vidět průběh odhadnutý virtuální elektrodou v místě </w:t>
      </w:r>
      <w:r w:rsidR="00A87BD8">
        <w:t>nejvyšší aktivity, spodní obrázky vykreslují výsledky do trojrozměrného modelu pacientova mozku a do MRI snímků.</w:t>
      </w:r>
    </w:p>
    <w:p w14:paraId="3B4B1620" w14:textId="77777777" w:rsidR="002D3F32" w:rsidRDefault="002D3F32" w:rsidP="002D3F32">
      <w:r>
        <w:t>2. cluster</w:t>
      </w:r>
    </w:p>
    <w:p w14:paraId="4A9C8C3C" w14:textId="77777777" w:rsidR="000537B9" w:rsidRDefault="000537B9" w:rsidP="00884E9F">
      <w:pPr>
        <w:jc w:val="center"/>
      </w:pPr>
      <w:r>
        <w:rPr>
          <w:noProof/>
          <w:lang w:val="en-US"/>
        </w:rPr>
        <w:lastRenderedPageBreak/>
        <mc:AlternateContent>
          <mc:Choice Requires="wps">
            <w:drawing>
              <wp:anchor distT="0" distB="0" distL="114300" distR="114300" simplePos="0" relativeHeight="251673600" behindDoc="0" locked="0" layoutInCell="1" allowOverlap="1" wp14:anchorId="6C7C9C53" wp14:editId="03860BA6">
                <wp:simplePos x="0" y="0"/>
                <wp:positionH relativeFrom="column">
                  <wp:posOffset>1321435</wp:posOffset>
                </wp:positionH>
                <wp:positionV relativeFrom="paragraph">
                  <wp:posOffset>2160905</wp:posOffset>
                </wp:positionV>
                <wp:extent cx="381000" cy="373380"/>
                <wp:effectExtent l="0" t="0" r="0" b="7620"/>
                <wp:wrapNone/>
                <wp:docPr id="36" name="Textové pole 36"/>
                <wp:cNvGraphicFramePr/>
                <a:graphic xmlns:a="http://schemas.openxmlformats.org/drawingml/2006/main">
                  <a:graphicData uri="http://schemas.microsoft.com/office/word/2010/wordprocessingShape">
                    <wps:wsp>
                      <wps:cNvSpPr txBox="1"/>
                      <wps:spPr>
                        <a:xfrm>
                          <a:off x="0" y="0"/>
                          <a:ext cx="381000" cy="3733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451EEBE" w14:textId="77777777" w:rsidR="007240B6" w:rsidRPr="003C5FAD" w:rsidRDefault="007240B6" w:rsidP="002D3F32">
                            <w:pPr>
                              <w:rPr>
                                <w:b/>
                                <w:sz w:val="32"/>
                                <w:szCs w:val="32"/>
                              </w:rPr>
                            </w:pPr>
                            <w:r w:rsidRPr="003C5FAD">
                              <w:rPr>
                                <w:b/>
                                <w:sz w:val="32"/>
                                <w:szCs w:val="32"/>
                              </w:rPr>
                              <w:t>F</w:t>
                            </w:r>
                            <w:r>
                              <w:rPr>
                                <w:b/>
                                <w:sz w:val="32"/>
                                <w:szCs w:val="32"/>
                              </w:rPr>
                              <w:t>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7C9C53" id="Textové pole 36" o:spid="_x0000_s1032" type="#_x0000_t202" style="position:absolute;left:0;text-align:left;margin-left:104.05pt;margin-top:170.15pt;width:30pt;height:29.4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" filled="f" stroked="f" strokeweight=".5pt">
                <v:textbox>
                  <w:txbxContent>
                    <w:p w14:paraId="3451EEBE" w14:textId="77777777" w:rsidR="007240B6" w:rsidRPr="003C5FAD" w:rsidRDefault="007240B6" w:rsidP="002D3F32">
                      <w:pPr>
                        <w:rPr>
                          <w:b/>
                          <w:sz w:val="32"/>
                          <w:szCs w:val="32"/>
                        </w:rPr>
                      </w:pPr>
                      <w:r w:rsidRPr="003C5FAD">
                        <w:rPr>
                          <w:b/>
                          <w:sz w:val="32"/>
                          <w:szCs w:val="32"/>
                        </w:rPr>
                        <w:t>F</w:t>
                      </w:r>
                      <w:r>
                        <w:rPr>
                          <w:b/>
                          <w:sz w:val="32"/>
                          <w:szCs w:val="32"/>
                        </w:rPr>
                        <w:t>L</w:t>
                      </w:r>
                    </w:p>
                  </w:txbxContent>
                </v:textbox>
              </v:shape>
            </w:pict>
          </mc:Fallback>
        </mc:AlternateContent>
      </w:r>
      <w:r w:rsidR="002D3F32">
        <w:rPr>
          <w:noProof/>
          <w:lang w:val="en-US"/>
        </w:rPr>
        <mc:AlternateContent>
          <mc:Choice Requires="wps">
            <w:drawing>
              <wp:anchor distT="0" distB="0" distL="114300" distR="114300" simplePos="0" relativeHeight="251674624" behindDoc="0" locked="0" layoutInCell="1" allowOverlap="1" wp14:anchorId="48799D92" wp14:editId="7C9EC1B4">
                <wp:simplePos x="0" y="0"/>
                <wp:positionH relativeFrom="column">
                  <wp:posOffset>1716405</wp:posOffset>
                </wp:positionH>
                <wp:positionV relativeFrom="paragraph">
                  <wp:posOffset>5494655</wp:posOffset>
                </wp:positionV>
                <wp:extent cx="278295" cy="373711"/>
                <wp:effectExtent l="0" t="0" r="0" b="7620"/>
                <wp:wrapNone/>
                <wp:docPr id="35" name="Textové pole 35"/>
                <wp:cNvGraphicFramePr/>
                <a:graphic xmlns:a="http://schemas.openxmlformats.org/drawingml/2006/main">
                  <a:graphicData uri="http://schemas.microsoft.com/office/word/2010/wordprocessingShape">
                    <wps:wsp>
                      <wps:cNvSpPr txBox="1"/>
                      <wps:spPr>
                        <a:xfrm>
                          <a:off x="0" y="0"/>
                          <a:ext cx="278295" cy="37371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CA90C01" w14:textId="77777777" w:rsidR="007240B6" w:rsidRPr="003C5FAD" w:rsidRDefault="007240B6" w:rsidP="002D3F32">
                            <w:pPr>
                              <w:rPr>
                                <w:b/>
                                <w:sz w:val="32"/>
                                <w:szCs w:val="32"/>
                              </w:rPr>
                            </w:pPr>
                            <w:r>
                              <w:rPr>
                                <w:b/>
                                <w:sz w:val="32"/>
                                <w:szCs w:val="32"/>
                              </w:rPr>
                              <w:t>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799D92" id="Textové pole 35" o:spid="_x0000_s1033" type="#_x0000_t202" style="position:absolute;left:0;text-align:left;margin-left:135.15pt;margin-top:432.65pt;width:21.9pt;height:29.4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" filled="f" stroked="f" strokeweight=".5pt">
                <v:textbox>
                  <w:txbxContent>
                    <w:p w14:paraId="3CA90C01" w14:textId="77777777" w:rsidR="007240B6" w:rsidRPr="003C5FAD" w:rsidRDefault="007240B6" w:rsidP="002D3F32">
                      <w:pPr>
                        <w:rPr>
                          <w:b/>
                          <w:sz w:val="32"/>
                          <w:szCs w:val="32"/>
                        </w:rPr>
                      </w:pPr>
                      <w:r>
                        <w:rPr>
                          <w:b/>
                          <w:sz w:val="32"/>
                          <w:szCs w:val="32"/>
                        </w:rPr>
                        <w:t>L</w:t>
                      </w:r>
                    </w:p>
                  </w:txbxContent>
                </v:textbox>
              </v:shape>
            </w:pict>
          </mc:Fallback>
        </mc:AlternateContent>
      </w:r>
      <w:r w:rsidR="002D3F32">
        <w:rPr>
          <w:noProof/>
          <w:lang w:val="en-US"/>
        </w:rPr>
        <mc:AlternateContent>
          <mc:Choice Requires="wps">
            <w:drawing>
              <wp:anchor distT="0" distB="0" distL="114300" distR="114300" simplePos="0" relativeHeight="251672576" behindDoc="0" locked="0" layoutInCell="1" allowOverlap="1" wp14:anchorId="717A0428" wp14:editId="70FE76C7">
                <wp:simplePos x="0" y="0"/>
                <wp:positionH relativeFrom="column">
                  <wp:posOffset>1583055</wp:posOffset>
                </wp:positionH>
                <wp:positionV relativeFrom="paragraph">
                  <wp:posOffset>859155</wp:posOffset>
                </wp:positionV>
                <wp:extent cx="278295" cy="373711"/>
                <wp:effectExtent l="0" t="0" r="0" b="7620"/>
                <wp:wrapNone/>
                <wp:docPr id="4096" name="Textové pole 4096"/>
                <wp:cNvGraphicFramePr/>
                <a:graphic xmlns:a="http://schemas.openxmlformats.org/drawingml/2006/main">
                  <a:graphicData uri="http://schemas.microsoft.com/office/word/2010/wordprocessingShape">
                    <wps:wsp>
                      <wps:cNvSpPr txBox="1"/>
                      <wps:spPr>
                        <a:xfrm>
                          <a:off x="0" y="0"/>
                          <a:ext cx="278295" cy="37371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D50407D" w14:textId="77777777" w:rsidR="007240B6" w:rsidRPr="003C5FAD" w:rsidRDefault="007240B6" w:rsidP="002D3F32">
                            <w:pPr>
                              <w:rPr>
                                <w:b/>
                                <w:sz w:val="32"/>
                                <w:szCs w:val="32"/>
                              </w:rPr>
                            </w:pPr>
                            <w:r>
                              <w:rPr>
                                <w:b/>
                                <w:sz w:val="32"/>
                                <w:szCs w:val="32"/>
                              </w:rPr>
                              <w:t>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7A0428" id="Textové pole 4096" o:spid="_x0000_s1034" type="#_x0000_t202" style="position:absolute;left:0;text-align:left;margin-left:124.65pt;margin-top:67.65pt;width:21.9pt;height:29.4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" filled="f" stroked="f" strokeweight=".5pt">
                <v:textbox>
                  <w:txbxContent>
                    <w:p w14:paraId="3D50407D" w14:textId="77777777" w:rsidR="007240B6" w:rsidRPr="003C5FAD" w:rsidRDefault="007240B6" w:rsidP="002D3F32">
                      <w:pPr>
                        <w:rPr>
                          <w:b/>
                          <w:sz w:val="32"/>
                          <w:szCs w:val="32"/>
                        </w:rPr>
                      </w:pPr>
                      <w:r>
                        <w:rPr>
                          <w:b/>
                          <w:sz w:val="32"/>
                          <w:szCs w:val="32"/>
                        </w:rPr>
                        <w:t>L</w:t>
                      </w:r>
                    </w:p>
                  </w:txbxContent>
                </v:textbox>
              </v:shape>
            </w:pict>
          </mc:Fallback>
        </mc:AlternateContent>
      </w:r>
      <w:r w:rsidR="002D3F32">
        <w:rPr>
          <w:noProof/>
          <w:lang w:val="en-US"/>
        </w:rPr>
        <mc:AlternateContent>
          <mc:Choice Requires="wps">
            <w:drawing>
              <wp:anchor distT="0" distB="0" distL="114300" distR="114300" simplePos="0" relativeHeight="251671552" behindDoc="0" locked="0" layoutInCell="1" allowOverlap="1" wp14:anchorId="6D1FA10F" wp14:editId="7172A486">
                <wp:simplePos x="0" y="0"/>
                <wp:positionH relativeFrom="column">
                  <wp:posOffset>1113155</wp:posOffset>
                </wp:positionH>
                <wp:positionV relativeFrom="paragraph">
                  <wp:posOffset>865505</wp:posOffset>
                </wp:positionV>
                <wp:extent cx="278295" cy="373711"/>
                <wp:effectExtent l="0" t="0" r="0" b="7620"/>
                <wp:wrapNone/>
                <wp:docPr id="4097" name="Textové pole 4097"/>
                <wp:cNvGraphicFramePr/>
                <a:graphic xmlns:a="http://schemas.openxmlformats.org/drawingml/2006/main">
                  <a:graphicData uri="http://schemas.microsoft.com/office/word/2010/wordprocessingShape">
                    <wps:wsp>
                      <wps:cNvSpPr txBox="1"/>
                      <wps:spPr>
                        <a:xfrm>
                          <a:off x="0" y="0"/>
                          <a:ext cx="278295" cy="37371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823B31B" w14:textId="77777777" w:rsidR="007240B6" w:rsidRPr="003C5FAD" w:rsidRDefault="007240B6" w:rsidP="002D3F32">
                            <w:pPr>
                              <w:rPr>
                                <w:b/>
                                <w:sz w:val="32"/>
                                <w:szCs w:val="32"/>
                              </w:rPr>
                            </w:pPr>
                            <w:r w:rsidRPr="003C5FAD">
                              <w:rPr>
                                <w:b/>
                                <w:sz w:val="32"/>
                                <w:szCs w:val="32"/>
                              </w:rPr>
                              <w:t>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1FA10F" id="Textové pole 4097" o:spid="_x0000_s1035" type="#_x0000_t202" style="position:absolute;left:0;text-align:left;margin-left:87.65pt;margin-top:68.15pt;width:21.9pt;height:29.4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" filled="f" stroked="f" strokeweight=".5pt">
                <v:textbox>
                  <w:txbxContent>
                    <w:p w14:paraId="4823B31B" w14:textId="77777777" w:rsidR="007240B6" w:rsidRPr="003C5FAD" w:rsidRDefault="007240B6" w:rsidP="002D3F32">
                      <w:pPr>
                        <w:rPr>
                          <w:b/>
                          <w:sz w:val="32"/>
                          <w:szCs w:val="32"/>
                        </w:rPr>
                      </w:pPr>
                      <w:r w:rsidRPr="003C5FAD">
                        <w:rPr>
                          <w:b/>
                          <w:sz w:val="32"/>
                          <w:szCs w:val="32"/>
                        </w:rPr>
                        <w:t>F</w:t>
                      </w:r>
                    </w:p>
                  </w:txbxContent>
                </v:textbox>
              </v:shape>
            </w:pict>
          </mc:Fallback>
        </mc:AlternateContent>
      </w:r>
      <w:r w:rsidR="002D3F32">
        <w:rPr>
          <w:noProof/>
          <w:lang w:val="en-US"/>
        </w:rPr>
        <w:drawing>
          <wp:inline distT="0" distB="0" distL="0" distR="0" wp14:anchorId="561E8E0F" wp14:editId="6D3CA625">
            <wp:extent cx="2718000" cy="3305439"/>
            <wp:effectExtent l="0" t="0" r="6350" b="9525"/>
            <wp:docPr id="4104" name="Obrázek 4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718000" cy="3305439"/>
                    </a:xfrm>
                    <a:prstGeom prst="rect">
                      <a:avLst/>
                    </a:prstGeom>
                  </pic:spPr>
                </pic:pic>
              </a:graphicData>
            </a:graphic>
          </wp:inline>
        </w:drawing>
      </w:r>
      <w:r w:rsidRPr="000537B9">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007240B6">
        <w:rPr>
          <w:noProof/>
          <w:lang w:val="en-US"/>
        </w:rPr>
        <w:pict w14:anchorId="4ABECB55">
          <v:shape id="_x0000_i1074" type="#_x0000_t75" style="width:235.5pt;height:257.25pt">
            <v:imagedata r:id="rId83" o:title="cluster 2"/>
          </v:shape>
        </w:pict>
      </w:r>
    </w:p>
    <w:p w14:paraId="72BCC5FE" w14:textId="77777777" w:rsidR="00884E9F" w:rsidRDefault="005423FC" w:rsidP="00884E9F">
      <w:pPr>
        <w:jc w:val="center"/>
      </w:pPr>
      <w:r>
        <w:rPr>
          <w:noProof/>
          <w:lang w:val="en-US"/>
        </w:rPr>
        <mc:AlternateContent>
          <mc:Choice Requires="wps">
            <w:drawing>
              <wp:anchor distT="0" distB="0" distL="114300" distR="114300" simplePos="0" relativeHeight="251675648" behindDoc="0" locked="0" layoutInCell="1" allowOverlap="1" wp14:anchorId="148B5951" wp14:editId="40EE3F4F">
                <wp:simplePos x="0" y="0"/>
                <wp:positionH relativeFrom="column">
                  <wp:posOffset>2832100</wp:posOffset>
                </wp:positionH>
                <wp:positionV relativeFrom="paragraph">
                  <wp:posOffset>2459355</wp:posOffset>
                </wp:positionV>
                <wp:extent cx="278130" cy="373380"/>
                <wp:effectExtent l="0" t="0" r="0" b="7620"/>
                <wp:wrapNone/>
                <wp:docPr id="34" name="Textové pole 34"/>
                <wp:cNvGraphicFramePr/>
                <a:graphic xmlns:a="http://schemas.openxmlformats.org/drawingml/2006/main">
                  <a:graphicData uri="http://schemas.microsoft.com/office/word/2010/wordprocessingShape">
                    <wps:wsp>
                      <wps:cNvSpPr txBox="1"/>
                      <wps:spPr>
                        <a:xfrm>
                          <a:off x="0" y="0"/>
                          <a:ext cx="278130" cy="3733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C3F2773" w14:textId="77777777" w:rsidR="007240B6" w:rsidRPr="00CF0985" w:rsidRDefault="007240B6" w:rsidP="002D3F32">
                            <w:pPr>
                              <w:rPr>
                                <w:b/>
                                <w:color w:val="FFFFFF" w:themeColor="background1"/>
                                <w:sz w:val="32"/>
                                <w:szCs w:val="32"/>
                              </w:rPr>
                            </w:pPr>
                            <w:r w:rsidRPr="00CF0985">
                              <w:rPr>
                                <w:b/>
                                <w:color w:val="FFFFFF" w:themeColor="background1"/>
                                <w:sz w:val="32"/>
                                <w:szCs w:val="32"/>
                              </w:rPr>
                              <w:t>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8B5951" id="Textové pole 34" o:spid="_x0000_s1036" type="#_x0000_t202" style="position:absolute;left:0;text-align:left;margin-left:223pt;margin-top:193.65pt;width:21.9pt;height:29.4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" filled="f" stroked="f" strokeweight=".5pt">
                <v:textbox>
                  <w:txbxContent>
                    <w:p w14:paraId="7C3F2773" w14:textId="77777777" w:rsidR="007240B6" w:rsidRPr="00CF0985" w:rsidRDefault="007240B6" w:rsidP="002D3F32">
                      <w:pPr>
                        <w:rPr>
                          <w:b/>
                          <w:color w:val="FFFFFF" w:themeColor="background1"/>
                          <w:sz w:val="32"/>
                          <w:szCs w:val="32"/>
                        </w:rPr>
                      </w:pPr>
                      <w:r w:rsidRPr="00CF0985">
                        <w:rPr>
                          <w:b/>
                          <w:color w:val="FFFFFF" w:themeColor="background1"/>
                          <w:sz w:val="32"/>
                          <w:szCs w:val="32"/>
                        </w:rPr>
                        <w:t>L</w:t>
                      </w:r>
                    </w:p>
                  </w:txbxContent>
                </v:textbox>
              </v:shape>
            </w:pict>
          </mc:Fallback>
        </mc:AlternateContent>
      </w:r>
      <w:r>
        <w:rPr>
          <w:noProof/>
          <w:lang w:val="en-US"/>
        </w:rPr>
        <mc:AlternateContent>
          <mc:Choice Requires="wps">
            <w:drawing>
              <wp:anchor distT="0" distB="0" distL="114300" distR="114300" simplePos="0" relativeHeight="251676672" behindDoc="0" locked="0" layoutInCell="1" allowOverlap="1" wp14:anchorId="0EFF8D19" wp14:editId="7CD4B1EC">
                <wp:simplePos x="0" y="0"/>
                <wp:positionH relativeFrom="column">
                  <wp:posOffset>2834005</wp:posOffset>
                </wp:positionH>
                <wp:positionV relativeFrom="paragraph">
                  <wp:posOffset>29845</wp:posOffset>
                </wp:positionV>
                <wp:extent cx="278130" cy="373380"/>
                <wp:effectExtent l="0" t="0" r="0" b="7620"/>
                <wp:wrapNone/>
                <wp:docPr id="33" name="Textové pole 33"/>
                <wp:cNvGraphicFramePr/>
                <a:graphic xmlns:a="http://schemas.openxmlformats.org/drawingml/2006/main">
                  <a:graphicData uri="http://schemas.microsoft.com/office/word/2010/wordprocessingShape">
                    <wps:wsp>
                      <wps:cNvSpPr txBox="1"/>
                      <wps:spPr>
                        <a:xfrm>
                          <a:off x="0" y="0"/>
                          <a:ext cx="278130" cy="3733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92DD2E6" w14:textId="77777777" w:rsidR="007240B6" w:rsidRPr="00CF0985" w:rsidRDefault="007240B6" w:rsidP="002D3F32">
                            <w:pPr>
                              <w:rPr>
                                <w:b/>
                                <w:color w:val="FFFFFF" w:themeColor="background1"/>
                                <w:sz w:val="32"/>
                                <w:szCs w:val="32"/>
                              </w:rPr>
                            </w:pPr>
                            <w:r w:rsidRPr="00CF0985">
                              <w:rPr>
                                <w:b/>
                                <w:color w:val="FFFFFF" w:themeColor="background1"/>
                                <w:sz w:val="32"/>
                                <w:szCs w:val="32"/>
                              </w:rPr>
                              <w:t>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FF8D19" id="Textové pole 33" o:spid="_x0000_s1037" type="#_x0000_t202" style="position:absolute;left:0;text-align:left;margin-left:223.15pt;margin-top:2.35pt;width:21.9pt;height:29.4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" filled="f" stroked="f" strokeweight=".5pt">
                <v:textbox>
                  <w:txbxContent>
                    <w:p w14:paraId="392DD2E6" w14:textId="77777777" w:rsidR="007240B6" w:rsidRPr="00CF0985" w:rsidRDefault="007240B6" w:rsidP="002D3F32">
                      <w:pPr>
                        <w:rPr>
                          <w:b/>
                          <w:color w:val="FFFFFF" w:themeColor="background1"/>
                          <w:sz w:val="32"/>
                          <w:szCs w:val="32"/>
                        </w:rPr>
                      </w:pPr>
                      <w:r w:rsidRPr="00CF0985">
                        <w:rPr>
                          <w:b/>
                          <w:color w:val="FFFFFF" w:themeColor="background1"/>
                          <w:sz w:val="32"/>
                          <w:szCs w:val="32"/>
                        </w:rPr>
                        <w:t>L</w:t>
                      </w:r>
                    </w:p>
                  </w:txbxContent>
                </v:textbox>
              </v:shape>
            </w:pict>
          </mc:Fallback>
        </mc:AlternateContent>
      </w:r>
      <w:r w:rsidR="002D3F32">
        <w:rPr>
          <w:noProof/>
          <w:lang w:val="en-US"/>
        </w:rPr>
        <w:drawing>
          <wp:inline distT="0" distB="0" distL="0" distR="0" wp14:anchorId="06BAB3A2" wp14:editId="4389FBEF">
            <wp:extent cx="2725200" cy="2165134"/>
            <wp:effectExtent l="0" t="0" r="0" b="6985"/>
            <wp:docPr id="4103" name="Obrázek 4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clrChange>
                        <a:clrFrom>
                          <a:srgbClr val="F0F0F0"/>
                        </a:clrFrom>
                        <a:clrTo>
                          <a:srgbClr val="F0F0F0">
                            <a:alpha val="0"/>
                          </a:srgbClr>
                        </a:clrTo>
                      </a:clrChange>
                    </a:blip>
                    <a:stretch>
                      <a:fillRect/>
                    </a:stretch>
                  </pic:blipFill>
                  <pic:spPr>
                    <a:xfrm>
                      <a:off x="0" y="0"/>
                      <a:ext cx="2725200" cy="2165134"/>
                    </a:xfrm>
                    <a:prstGeom prst="rect">
                      <a:avLst/>
                    </a:prstGeom>
                  </pic:spPr>
                </pic:pic>
              </a:graphicData>
            </a:graphic>
          </wp:inline>
        </w:drawing>
      </w:r>
      <w:r w:rsidR="002D3F32">
        <w:rPr>
          <w:noProof/>
          <w:lang w:val="en-US"/>
        </w:rPr>
        <w:drawing>
          <wp:inline distT="0" distB="0" distL="0" distR="0" wp14:anchorId="1F92CE80" wp14:editId="5E08D3B3">
            <wp:extent cx="2854800" cy="2850394"/>
            <wp:effectExtent l="0" t="0" r="3175" b="7620"/>
            <wp:docPr id="4105" name="Obrázek 4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854800" cy="2850394"/>
                    </a:xfrm>
                    <a:prstGeom prst="rect">
                      <a:avLst/>
                    </a:prstGeom>
                  </pic:spPr>
                </pic:pic>
              </a:graphicData>
            </a:graphic>
          </wp:inline>
        </w:drawing>
      </w:r>
    </w:p>
    <w:p w14:paraId="4F048634" w14:textId="77777777" w:rsidR="00884E9F" w:rsidRDefault="00884E9F" w:rsidP="00884E9F">
      <w:pPr>
        <w:pStyle w:val="Citt"/>
      </w:pPr>
      <w:r>
        <w:t>Výsledek inverzní úlohy epileptického pacienta P81, 2. cluster</w:t>
      </w:r>
    </w:p>
    <w:p w14:paraId="7B9D4623" w14:textId="77777777" w:rsidR="00884E9F" w:rsidRDefault="00884E9F" w:rsidP="002D3F32">
      <w:r>
        <w:t>3. cluster</w:t>
      </w:r>
    </w:p>
    <w:p w14:paraId="5B98B755" w14:textId="77777777" w:rsidR="002D3F32" w:rsidRDefault="00884E9F" w:rsidP="007D69AF">
      <w:r>
        <w:t xml:space="preserve">Tento cluster, také vhodný pro aplikaci inverzní úlohy, byl nalezen při dalším zpracování algoritmem PCA, </w:t>
      </w:r>
      <w:r w:rsidR="007D69AF">
        <w:t>očekávám podobný výsledek jako u prvního clusteru.</w:t>
      </w:r>
    </w:p>
    <w:p w14:paraId="0CBE1338" w14:textId="77777777" w:rsidR="002D3F32" w:rsidRDefault="002D3F32" w:rsidP="002D3F32">
      <w:pPr>
        <w:jc w:val="center"/>
        <w:rPr>
          <w:noProof/>
          <w:lang w:eastAsia="cs-CZ"/>
        </w:rPr>
      </w:pPr>
      <w:r>
        <w:rPr>
          <w:noProof/>
          <w:lang w:val="en-US"/>
        </w:rPr>
        <w:lastRenderedPageBreak/>
        <mc:AlternateContent>
          <mc:Choice Requires="wps">
            <w:drawing>
              <wp:anchor distT="0" distB="0" distL="114300" distR="114300" simplePos="0" relativeHeight="251682816" behindDoc="0" locked="0" layoutInCell="1" allowOverlap="1" wp14:anchorId="13AE53A5" wp14:editId="21CB9DB6">
                <wp:simplePos x="0" y="0"/>
                <wp:positionH relativeFrom="column">
                  <wp:posOffset>2833370</wp:posOffset>
                </wp:positionH>
                <wp:positionV relativeFrom="paragraph">
                  <wp:posOffset>5746750</wp:posOffset>
                </wp:positionV>
                <wp:extent cx="278295" cy="373711"/>
                <wp:effectExtent l="0" t="0" r="0" b="7620"/>
                <wp:wrapNone/>
                <wp:docPr id="21" name="Textové pole 21"/>
                <wp:cNvGraphicFramePr/>
                <a:graphic xmlns:a="http://schemas.openxmlformats.org/drawingml/2006/main">
                  <a:graphicData uri="http://schemas.microsoft.com/office/word/2010/wordprocessingShape">
                    <wps:wsp>
                      <wps:cNvSpPr txBox="1"/>
                      <wps:spPr>
                        <a:xfrm>
                          <a:off x="0" y="0"/>
                          <a:ext cx="278295" cy="37371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6B5761D" w14:textId="77777777" w:rsidR="007240B6" w:rsidRPr="003C5FAD" w:rsidRDefault="007240B6" w:rsidP="002D3F32">
                            <w:pPr>
                              <w:rPr>
                                <w:b/>
                                <w:color w:val="FFFFFF" w:themeColor="background1"/>
                                <w:sz w:val="32"/>
                                <w:szCs w:val="32"/>
                              </w:rPr>
                            </w:pPr>
                            <w:r w:rsidRPr="003C5FAD">
                              <w:rPr>
                                <w:b/>
                                <w:color w:val="FFFFFF" w:themeColor="background1"/>
                                <w:sz w:val="32"/>
                                <w:szCs w:val="32"/>
                              </w:rPr>
                              <w:t>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AE53A5" id="Textové pole 21" o:spid="_x0000_s1038" type="#_x0000_t202" style="position:absolute;left:0;text-align:left;margin-left:223.1pt;margin-top:452.5pt;width:21.9pt;height:29.4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" filled="f" stroked="f" strokeweight=".5pt">
                <v:textbox>
                  <w:txbxContent>
                    <w:p w14:paraId="66B5761D" w14:textId="77777777" w:rsidR="007240B6" w:rsidRPr="003C5FAD" w:rsidRDefault="007240B6" w:rsidP="002D3F32">
                      <w:pPr>
                        <w:rPr>
                          <w:b/>
                          <w:color w:val="FFFFFF" w:themeColor="background1"/>
                          <w:sz w:val="32"/>
                          <w:szCs w:val="32"/>
                        </w:rPr>
                      </w:pPr>
                      <w:r w:rsidRPr="003C5FAD">
                        <w:rPr>
                          <w:b/>
                          <w:color w:val="FFFFFF" w:themeColor="background1"/>
                          <w:sz w:val="32"/>
                          <w:szCs w:val="32"/>
                        </w:rPr>
                        <w:t>L</w:t>
                      </w:r>
                    </w:p>
                  </w:txbxContent>
                </v:textbox>
              </v:shape>
            </w:pict>
          </mc:Fallback>
        </mc:AlternateContent>
      </w:r>
      <w:r>
        <w:rPr>
          <w:noProof/>
          <w:lang w:val="en-US"/>
        </w:rPr>
        <mc:AlternateContent>
          <mc:Choice Requires="wps">
            <w:drawing>
              <wp:anchor distT="0" distB="0" distL="114300" distR="114300" simplePos="0" relativeHeight="251683840" behindDoc="0" locked="0" layoutInCell="1" allowOverlap="1" wp14:anchorId="1B6E0E82" wp14:editId="682F5E53">
                <wp:simplePos x="0" y="0"/>
                <wp:positionH relativeFrom="column">
                  <wp:posOffset>2834640</wp:posOffset>
                </wp:positionH>
                <wp:positionV relativeFrom="paragraph">
                  <wp:posOffset>3324860</wp:posOffset>
                </wp:positionV>
                <wp:extent cx="278295" cy="373711"/>
                <wp:effectExtent l="0" t="0" r="0" b="7620"/>
                <wp:wrapNone/>
                <wp:docPr id="22" name="Textové pole 22"/>
                <wp:cNvGraphicFramePr/>
                <a:graphic xmlns:a="http://schemas.openxmlformats.org/drawingml/2006/main">
                  <a:graphicData uri="http://schemas.microsoft.com/office/word/2010/wordprocessingShape">
                    <wps:wsp>
                      <wps:cNvSpPr txBox="1"/>
                      <wps:spPr>
                        <a:xfrm>
                          <a:off x="0" y="0"/>
                          <a:ext cx="278295" cy="37371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79CBF2C" w14:textId="77777777" w:rsidR="007240B6" w:rsidRPr="003C5FAD" w:rsidRDefault="007240B6" w:rsidP="002D3F32">
                            <w:pPr>
                              <w:rPr>
                                <w:b/>
                                <w:color w:val="FFFFFF" w:themeColor="background1"/>
                                <w:sz w:val="32"/>
                                <w:szCs w:val="32"/>
                              </w:rPr>
                            </w:pPr>
                            <w:r w:rsidRPr="003C5FAD">
                              <w:rPr>
                                <w:b/>
                                <w:color w:val="FFFFFF" w:themeColor="background1"/>
                                <w:sz w:val="32"/>
                                <w:szCs w:val="32"/>
                              </w:rPr>
                              <w:t>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6E0E82" id="Textové pole 22" o:spid="_x0000_s1039" type="#_x0000_t202" style="position:absolute;left:0;text-align:left;margin-left:223.2pt;margin-top:261.8pt;width:21.9pt;height:29.4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" filled="f" stroked="f" strokeweight=".5pt">
                <v:textbox>
                  <w:txbxContent>
                    <w:p w14:paraId="279CBF2C" w14:textId="77777777" w:rsidR="007240B6" w:rsidRPr="003C5FAD" w:rsidRDefault="007240B6" w:rsidP="002D3F32">
                      <w:pPr>
                        <w:rPr>
                          <w:b/>
                          <w:color w:val="FFFFFF" w:themeColor="background1"/>
                          <w:sz w:val="32"/>
                          <w:szCs w:val="32"/>
                        </w:rPr>
                      </w:pPr>
                      <w:r w:rsidRPr="003C5FAD">
                        <w:rPr>
                          <w:b/>
                          <w:color w:val="FFFFFF" w:themeColor="background1"/>
                          <w:sz w:val="32"/>
                          <w:szCs w:val="32"/>
                        </w:rPr>
                        <w:t>L</w:t>
                      </w:r>
                    </w:p>
                  </w:txbxContent>
                </v:textbox>
              </v:shape>
            </w:pict>
          </mc:Fallback>
        </mc:AlternateContent>
      </w:r>
      <w:r>
        <w:rPr>
          <w:noProof/>
          <w:lang w:val="en-US"/>
        </w:rPr>
        <mc:AlternateContent>
          <mc:Choice Requires="wps">
            <w:drawing>
              <wp:anchor distT="0" distB="0" distL="114300" distR="114300" simplePos="0" relativeHeight="251681792" behindDoc="0" locked="0" layoutInCell="1" allowOverlap="1" wp14:anchorId="7C4292D4" wp14:editId="2107D8D0">
                <wp:simplePos x="0" y="0"/>
                <wp:positionH relativeFrom="column">
                  <wp:posOffset>1614407</wp:posOffset>
                </wp:positionH>
                <wp:positionV relativeFrom="paragraph">
                  <wp:posOffset>5334768</wp:posOffset>
                </wp:positionV>
                <wp:extent cx="278295" cy="373711"/>
                <wp:effectExtent l="0" t="0" r="0" b="7620"/>
                <wp:wrapNone/>
                <wp:docPr id="23" name="Textové pole 23"/>
                <wp:cNvGraphicFramePr/>
                <a:graphic xmlns:a="http://schemas.openxmlformats.org/drawingml/2006/main">
                  <a:graphicData uri="http://schemas.microsoft.com/office/word/2010/wordprocessingShape">
                    <wps:wsp>
                      <wps:cNvSpPr txBox="1"/>
                      <wps:spPr>
                        <a:xfrm>
                          <a:off x="0" y="0"/>
                          <a:ext cx="278295" cy="37371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7C41814" w14:textId="77777777" w:rsidR="007240B6" w:rsidRPr="003C5FAD" w:rsidRDefault="007240B6" w:rsidP="002D3F32">
                            <w:pPr>
                              <w:rPr>
                                <w:b/>
                                <w:sz w:val="32"/>
                                <w:szCs w:val="32"/>
                              </w:rPr>
                            </w:pPr>
                            <w:r>
                              <w:rPr>
                                <w:b/>
                                <w:sz w:val="32"/>
                                <w:szCs w:val="32"/>
                              </w:rPr>
                              <w:t>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4292D4" id="Textové pole 23" o:spid="_x0000_s1040" type="#_x0000_t202" style="position:absolute;left:0;text-align:left;margin-left:127.1pt;margin-top:420.05pt;width:21.9pt;height:29.4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" filled="f" stroked="f" strokeweight=".5pt">
                <v:textbox>
                  <w:txbxContent>
                    <w:p w14:paraId="27C41814" w14:textId="77777777" w:rsidR="007240B6" w:rsidRPr="003C5FAD" w:rsidRDefault="007240B6" w:rsidP="002D3F32">
                      <w:pPr>
                        <w:rPr>
                          <w:b/>
                          <w:sz w:val="32"/>
                          <w:szCs w:val="32"/>
                        </w:rPr>
                      </w:pPr>
                      <w:r>
                        <w:rPr>
                          <w:b/>
                          <w:sz w:val="32"/>
                          <w:szCs w:val="32"/>
                        </w:rPr>
                        <w:t>L</w:t>
                      </w:r>
                    </w:p>
                  </w:txbxContent>
                </v:textbox>
              </v:shape>
            </w:pict>
          </mc:Fallback>
        </mc:AlternateContent>
      </w:r>
      <w:r>
        <w:rPr>
          <w:noProof/>
          <w:lang w:val="en-US"/>
        </w:rPr>
        <mc:AlternateContent>
          <mc:Choice Requires="wps">
            <w:drawing>
              <wp:anchor distT="0" distB="0" distL="114300" distR="114300" simplePos="0" relativeHeight="251680768" behindDoc="0" locked="0" layoutInCell="1" allowOverlap="1" wp14:anchorId="45155889" wp14:editId="5EF269B7">
                <wp:simplePos x="0" y="0"/>
                <wp:positionH relativeFrom="column">
                  <wp:posOffset>1259984</wp:posOffset>
                </wp:positionH>
                <wp:positionV relativeFrom="paragraph">
                  <wp:posOffset>2162409</wp:posOffset>
                </wp:positionV>
                <wp:extent cx="381468" cy="373711"/>
                <wp:effectExtent l="0" t="0" r="0" b="7620"/>
                <wp:wrapNone/>
                <wp:docPr id="24" name="Textové pole 24"/>
                <wp:cNvGraphicFramePr/>
                <a:graphic xmlns:a="http://schemas.openxmlformats.org/drawingml/2006/main">
                  <a:graphicData uri="http://schemas.microsoft.com/office/word/2010/wordprocessingShape">
                    <wps:wsp>
                      <wps:cNvSpPr txBox="1"/>
                      <wps:spPr>
                        <a:xfrm>
                          <a:off x="0" y="0"/>
                          <a:ext cx="381468" cy="37371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B9025D8" w14:textId="77777777" w:rsidR="007240B6" w:rsidRPr="003C5FAD" w:rsidRDefault="007240B6" w:rsidP="002D3F32">
                            <w:pPr>
                              <w:rPr>
                                <w:b/>
                                <w:sz w:val="32"/>
                                <w:szCs w:val="32"/>
                              </w:rPr>
                            </w:pPr>
                            <w:r>
                              <w:rPr>
                                <w:b/>
                                <w:sz w:val="32"/>
                                <w:szCs w:val="32"/>
                              </w:rPr>
                              <w:t>FL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155889" id="Textové pole 24" o:spid="_x0000_s1041" type="#_x0000_t202" style="position:absolute;left:0;text-align:left;margin-left:99.2pt;margin-top:170.25pt;width:30.05pt;height:29.4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" filled="f" stroked="f" strokeweight=".5pt">
                <v:textbox>
                  <w:txbxContent>
                    <w:p w14:paraId="2B9025D8" w14:textId="77777777" w:rsidR="007240B6" w:rsidRPr="003C5FAD" w:rsidRDefault="007240B6" w:rsidP="002D3F32">
                      <w:pPr>
                        <w:rPr>
                          <w:b/>
                          <w:sz w:val="32"/>
                          <w:szCs w:val="32"/>
                        </w:rPr>
                      </w:pPr>
                      <w:r>
                        <w:rPr>
                          <w:b/>
                          <w:sz w:val="32"/>
                          <w:szCs w:val="32"/>
                        </w:rPr>
                        <w:t>FL</w:t>
                      </w:r>
                    </w:p>
                  </w:txbxContent>
                </v:textbox>
              </v:shape>
            </w:pict>
          </mc:Fallback>
        </mc:AlternateContent>
      </w:r>
      <w:r>
        <w:rPr>
          <w:noProof/>
          <w:lang w:val="en-US"/>
        </w:rPr>
        <mc:AlternateContent>
          <mc:Choice Requires="wps">
            <w:drawing>
              <wp:anchor distT="0" distB="0" distL="114300" distR="114300" simplePos="0" relativeHeight="251679744" behindDoc="0" locked="0" layoutInCell="1" allowOverlap="1" wp14:anchorId="14CE8B8B" wp14:editId="52CC02DA">
                <wp:simplePos x="0" y="0"/>
                <wp:positionH relativeFrom="column">
                  <wp:posOffset>1563725</wp:posOffset>
                </wp:positionH>
                <wp:positionV relativeFrom="paragraph">
                  <wp:posOffset>828021</wp:posOffset>
                </wp:positionV>
                <wp:extent cx="278295" cy="373711"/>
                <wp:effectExtent l="0" t="0" r="0" b="7620"/>
                <wp:wrapNone/>
                <wp:docPr id="25" name="Textové pole 25"/>
                <wp:cNvGraphicFramePr/>
                <a:graphic xmlns:a="http://schemas.openxmlformats.org/drawingml/2006/main">
                  <a:graphicData uri="http://schemas.microsoft.com/office/word/2010/wordprocessingShape">
                    <wps:wsp>
                      <wps:cNvSpPr txBox="1"/>
                      <wps:spPr>
                        <a:xfrm>
                          <a:off x="0" y="0"/>
                          <a:ext cx="278295" cy="37371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7465C0E" w14:textId="77777777" w:rsidR="007240B6" w:rsidRPr="003C5FAD" w:rsidRDefault="007240B6" w:rsidP="002D3F32">
                            <w:pPr>
                              <w:rPr>
                                <w:b/>
                                <w:sz w:val="32"/>
                                <w:szCs w:val="32"/>
                              </w:rPr>
                            </w:pPr>
                            <w:r>
                              <w:rPr>
                                <w:b/>
                                <w:sz w:val="32"/>
                                <w:szCs w:val="32"/>
                              </w:rPr>
                              <w:t>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CE8B8B" id="Textové pole 25" o:spid="_x0000_s1042" type="#_x0000_t202" style="position:absolute;left:0;text-align:left;margin-left:123.15pt;margin-top:65.2pt;width:21.9pt;height:29.4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" filled="f" stroked="f" strokeweight=".5pt">
                <v:textbox>
                  <w:txbxContent>
                    <w:p w14:paraId="67465C0E" w14:textId="77777777" w:rsidR="007240B6" w:rsidRPr="003C5FAD" w:rsidRDefault="007240B6" w:rsidP="002D3F32">
                      <w:pPr>
                        <w:rPr>
                          <w:b/>
                          <w:sz w:val="32"/>
                          <w:szCs w:val="32"/>
                        </w:rPr>
                      </w:pPr>
                      <w:r>
                        <w:rPr>
                          <w:b/>
                          <w:sz w:val="32"/>
                          <w:szCs w:val="32"/>
                        </w:rPr>
                        <w:t>L</w:t>
                      </w:r>
                    </w:p>
                  </w:txbxContent>
                </v:textbox>
              </v:shape>
            </w:pict>
          </mc:Fallback>
        </mc:AlternateContent>
      </w:r>
      <w:r>
        <w:rPr>
          <w:noProof/>
          <w:lang w:val="en-US"/>
        </w:rPr>
        <mc:AlternateContent>
          <mc:Choice Requires="wps">
            <w:drawing>
              <wp:anchor distT="0" distB="0" distL="114300" distR="114300" simplePos="0" relativeHeight="251678720" behindDoc="0" locked="0" layoutInCell="1" allowOverlap="1" wp14:anchorId="7796373D" wp14:editId="58D21B64">
                <wp:simplePos x="0" y="0"/>
                <wp:positionH relativeFrom="column">
                  <wp:posOffset>1093816</wp:posOffset>
                </wp:positionH>
                <wp:positionV relativeFrom="paragraph">
                  <wp:posOffset>842025</wp:posOffset>
                </wp:positionV>
                <wp:extent cx="278295" cy="373711"/>
                <wp:effectExtent l="0" t="0" r="0" b="7620"/>
                <wp:wrapNone/>
                <wp:docPr id="26" name="Textové pole 26"/>
                <wp:cNvGraphicFramePr/>
                <a:graphic xmlns:a="http://schemas.openxmlformats.org/drawingml/2006/main">
                  <a:graphicData uri="http://schemas.microsoft.com/office/word/2010/wordprocessingShape">
                    <wps:wsp>
                      <wps:cNvSpPr txBox="1"/>
                      <wps:spPr>
                        <a:xfrm>
                          <a:off x="0" y="0"/>
                          <a:ext cx="278295" cy="37371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81E28F1" w14:textId="77777777" w:rsidR="007240B6" w:rsidRPr="003C5FAD" w:rsidRDefault="007240B6" w:rsidP="002D3F32">
                            <w:pPr>
                              <w:rPr>
                                <w:b/>
                                <w:sz w:val="32"/>
                                <w:szCs w:val="32"/>
                              </w:rPr>
                            </w:pPr>
                            <w:r w:rsidRPr="003C5FAD">
                              <w:rPr>
                                <w:b/>
                                <w:sz w:val="32"/>
                                <w:szCs w:val="32"/>
                              </w:rPr>
                              <w:t>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96373D" id="Textové pole 26" o:spid="_x0000_s1043" type="#_x0000_t202" style="position:absolute;left:0;text-align:left;margin-left:86.15pt;margin-top:66.3pt;width:21.9pt;height:29.4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" filled="f" stroked="f" strokeweight=".5pt">
                <v:textbox>
                  <w:txbxContent>
                    <w:p w14:paraId="581E28F1" w14:textId="77777777" w:rsidR="007240B6" w:rsidRPr="003C5FAD" w:rsidRDefault="007240B6" w:rsidP="002D3F32">
                      <w:pPr>
                        <w:rPr>
                          <w:b/>
                          <w:sz w:val="32"/>
                          <w:szCs w:val="32"/>
                        </w:rPr>
                      </w:pPr>
                      <w:r w:rsidRPr="003C5FAD">
                        <w:rPr>
                          <w:b/>
                          <w:sz w:val="32"/>
                          <w:szCs w:val="32"/>
                        </w:rPr>
                        <w:t>F</w:t>
                      </w:r>
                    </w:p>
                  </w:txbxContent>
                </v:textbox>
              </v:shape>
            </w:pict>
          </mc:Fallback>
        </mc:AlternateContent>
      </w:r>
      <w:r>
        <w:rPr>
          <w:noProof/>
          <w:lang w:val="en-US"/>
        </w:rPr>
        <w:drawing>
          <wp:inline distT="0" distB="0" distL="0" distR="0" wp14:anchorId="0F71AB77" wp14:editId="16CBA96F">
            <wp:extent cx="2719346" cy="3236107"/>
            <wp:effectExtent l="0" t="0" r="5080" b="254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747893" cy="3270079"/>
                    </a:xfrm>
                    <a:prstGeom prst="rect">
                      <a:avLst/>
                    </a:prstGeom>
                  </pic:spPr>
                </pic:pic>
              </a:graphicData>
            </a:graphic>
          </wp:inline>
        </w:drawing>
      </w:r>
      <w:r>
        <w:rPr>
          <w:noProof/>
          <w:lang w:val="en-US"/>
        </w:rPr>
        <w:drawing>
          <wp:inline distT="0" distB="0" distL="0" distR="0" wp14:anchorId="1E2FB974" wp14:editId="27EA5E79">
            <wp:extent cx="2981739" cy="3286503"/>
            <wp:effectExtent l="0" t="0" r="9525"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001894" cy="3308718"/>
                    </a:xfrm>
                    <a:prstGeom prst="rect">
                      <a:avLst/>
                    </a:prstGeom>
                  </pic:spPr>
                </pic:pic>
              </a:graphicData>
            </a:graphic>
          </wp:inline>
        </w:drawing>
      </w:r>
      <w:r>
        <w:rPr>
          <w:noProof/>
          <w:lang w:val="en-US"/>
        </w:rPr>
        <w:drawing>
          <wp:inline distT="0" distB="0" distL="0" distR="0" wp14:anchorId="65371ECC" wp14:editId="0EA565F5">
            <wp:extent cx="2727298" cy="2285602"/>
            <wp:effectExtent l="0" t="0" r="0" b="635"/>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clrChange>
                        <a:clrFrom>
                          <a:srgbClr val="F0F0F0"/>
                        </a:clrFrom>
                        <a:clrTo>
                          <a:srgbClr val="F0F0F0">
                            <a:alpha val="0"/>
                          </a:srgbClr>
                        </a:clrTo>
                      </a:clrChange>
                    </a:blip>
                    <a:stretch>
                      <a:fillRect/>
                    </a:stretch>
                  </pic:blipFill>
                  <pic:spPr>
                    <a:xfrm>
                      <a:off x="0" y="0"/>
                      <a:ext cx="2776464" cy="2326805"/>
                    </a:xfrm>
                    <a:prstGeom prst="rect">
                      <a:avLst/>
                    </a:prstGeom>
                  </pic:spPr>
                </pic:pic>
              </a:graphicData>
            </a:graphic>
          </wp:inline>
        </w:drawing>
      </w:r>
      <w:r>
        <w:rPr>
          <w:noProof/>
          <w:lang w:val="en-US"/>
        </w:rPr>
        <w:drawing>
          <wp:inline distT="0" distB="0" distL="0" distR="0" wp14:anchorId="7A45266A" wp14:editId="49DFBC79">
            <wp:extent cx="2854491" cy="2854491"/>
            <wp:effectExtent l="0" t="0" r="3175" b="3175"/>
            <wp:docPr id="40" name="Obráze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883787" cy="2883787"/>
                    </a:xfrm>
                    <a:prstGeom prst="rect">
                      <a:avLst/>
                    </a:prstGeom>
                  </pic:spPr>
                </pic:pic>
              </a:graphicData>
            </a:graphic>
          </wp:inline>
        </w:drawing>
      </w:r>
    </w:p>
    <w:p w14:paraId="72F40EED" w14:textId="77777777" w:rsidR="002D3F32" w:rsidRDefault="002D3F32" w:rsidP="002D3F32">
      <w:pPr>
        <w:jc w:val="center"/>
      </w:pPr>
    </w:p>
    <w:p w14:paraId="17ED9429" w14:textId="77777777" w:rsidR="002D3F32" w:rsidRDefault="002D3F32" w:rsidP="002D3F32">
      <w:r>
        <w:t>Výsledek inverze potvrzuje očekávání předchozí analýzy, hlavní ložisko aktivity se nachází ve frontálním laloku levé hemisféry. Ložisko je nejlépe zřetelné v čase 490 ms, tedy v čase, kde se nachází hrot komplexu hrot-vlna. Výsledné ložisko vypadá, jakoby zasahovalo také do druhé hemisféry, ve skutečnosti tomu tak není, inverzní metody neumí rozlišovat mezi funkčně odlišnými celky, jako jsou například hemisféry, takovéto chyby je možné vyloučit vhodnou interpretací výsledků.</w:t>
      </w:r>
      <w:r w:rsidRPr="003C5FAD">
        <w:t xml:space="preserve"> </w:t>
      </w:r>
    </w:p>
    <w:p w14:paraId="10599854" w14:textId="77777777" w:rsidR="00756A58" w:rsidRDefault="00756A58">
      <w:r>
        <w:br w:type="page"/>
      </w:r>
    </w:p>
    <w:p w14:paraId="5835812A" w14:textId="77777777" w:rsidR="002D3F32" w:rsidRDefault="00756A58" w:rsidP="00756A58">
      <w:pPr>
        <w:pStyle w:val="Nadpis1"/>
      </w:pPr>
      <w:r>
        <w:lastRenderedPageBreak/>
        <w:t>Závěr</w:t>
      </w:r>
    </w:p>
    <w:p w14:paraId="17A9205F" w14:textId="77777777" w:rsidR="00F8017D" w:rsidRDefault="00F8017D" w:rsidP="00756A58">
      <w:r>
        <w:t>Teorie určování zdroje aktivity v mozku z</w:t>
      </w:r>
      <w:r w:rsidR="00CD77AA">
        <w:t> elektroencefalografických nebo magnetoencefalografických</w:t>
      </w:r>
      <w:r>
        <w:t xml:space="preserve"> dat </w:t>
      </w:r>
      <w:r w:rsidR="00CD77AA">
        <w:t>prodělala</w:t>
      </w:r>
      <w:r>
        <w:t xml:space="preserve"> v poslední dekádě </w:t>
      </w:r>
      <w:r w:rsidR="00CD77AA">
        <w:t xml:space="preserve">rozmach, byly vyvinuty mnohé algoritmy, které se snaží zdroje </w:t>
      </w:r>
      <w:r w:rsidR="00013000">
        <w:t>lokalizovat</w:t>
      </w:r>
      <w:r w:rsidR="00CD77AA">
        <w:t xml:space="preserve"> pomocí různých předpokladů</w:t>
      </w:r>
      <w:r w:rsidR="00CD22B1">
        <w:t xml:space="preserve"> založených na anatomických, fyziologických a biofyzikálních znalostech</w:t>
      </w:r>
      <w:r w:rsidR="00CD77AA">
        <w:t>. Vhodnou aplikací inverzních úloh je možné pomoci lékařům najít epileptogenní zóny a jejich následným odstraněním zbavit pacienta epileptických záchvatů.</w:t>
      </w:r>
      <w:r w:rsidR="00EE4B24">
        <w:t xml:space="preserve"> Tato motivace mě vedla, abych se ve své</w:t>
      </w:r>
      <w:r>
        <w:t xml:space="preserve"> diplomové práci seznámil s teorií epilepsie, přímých a </w:t>
      </w:r>
      <w:r w:rsidR="00EE4B24">
        <w:t>inverzních úloh, a získané znalosti následně aplikoval při vytváření nástrojů, které by pracovníkům nemocnice Motol umožnili jednoduše aplikovat inverzní úlohu.</w:t>
      </w:r>
    </w:p>
    <w:p w14:paraId="4E4B9681" w14:textId="77777777" w:rsidR="00C066C9" w:rsidRDefault="00F8017D" w:rsidP="00756A58">
      <w:r>
        <w:t>Vytvořil jsem nadstavbu</w:t>
      </w:r>
      <w:r w:rsidR="004A6008">
        <w:t xml:space="preserve"> Matlab</w:t>
      </w:r>
      <w:r>
        <w:t xml:space="preserve"> toolboxu</w:t>
      </w:r>
      <w:r w:rsidR="004A6008">
        <w:t xml:space="preserve"> </w:t>
      </w:r>
      <w:r w:rsidR="00BA16E8">
        <w:t>SPM</w:t>
      </w:r>
      <w:r w:rsidR="004A6008">
        <w:t>12</w:t>
      </w:r>
      <w:r>
        <w:t xml:space="preserve">, kterou jsem </w:t>
      </w:r>
      <w:r w:rsidR="004A6008">
        <w:t>pojmenoval</w:t>
      </w:r>
      <w:r>
        <w:t xml:space="preserve"> SPM Motol toolbox, software </w:t>
      </w:r>
      <w:r w:rsidR="004A6008">
        <w:t>umožňuje</w:t>
      </w:r>
      <w:r>
        <w:t xml:space="preserve"> jednoduché využití inverzních úloh</w:t>
      </w:r>
      <w:r w:rsidR="00C066C9">
        <w:t>.</w:t>
      </w:r>
      <w:r>
        <w:t xml:space="preserve"> </w:t>
      </w:r>
      <w:r w:rsidR="00C066C9">
        <w:t>Výpočet začíná automatizovaným předzpracováním, které se skládá z opravy reference zesilovačů, filtrace nevhodných frekvenčních pásem, odstranění izolinie, selekce časových oken okolo událostí v datech a jejich následné průměrování a vytvoření datového souboru kompatibilního s SPM12. Následuje vytvoření modelu pacientov</w:t>
      </w:r>
      <w:r w:rsidR="00013000">
        <w:t>y hlavy, koregistrace elektrod s</w:t>
      </w:r>
      <w:r w:rsidR="00C066C9">
        <w:t xml:space="preserve"> MRI a aplikace inverzní úlohy podle výběru uživatele.</w:t>
      </w:r>
      <w:r w:rsidR="004A5B6A">
        <w:t xml:space="preserve"> Výsledky je možné generovat do skleněného mozku, do modelu mozku nebo přímo do MRI snímků.</w:t>
      </w:r>
      <w:r w:rsidR="00C066C9">
        <w:t xml:space="preserve"> </w:t>
      </w:r>
    </w:p>
    <w:p w14:paraId="44D9C355" w14:textId="77777777" w:rsidR="00F8017D" w:rsidRDefault="00CD22B1" w:rsidP="00756A58">
      <w:r>
        <w:t xml:space="preserve">Aby bylo možné udělat si </w:t>
      </w:r>
      <w:del w:id="195" w:author="Radek Janča" w:date="2016-05-20T17:06:00Z">
        <w:r w:rsidDel="007B763C">
          <w:delText xml:space="preserve">obrázek </w:delText>
        </w:r>
      </w:del>
      <w:ins w:id="196" w:author="Radek Janča" w:date="2016-05-20T17:06:00Z">
        <w:r w:rsidR="007B763C">
          <w:t xml:space="preserve">představu </w:t>
        </w:r>
      </w:ins>
      <w:r>
        <w:t xml:space="preserve">o </w:t>
      </w:r>
      <w:ins w:id="197" w:author="Radek Janča" w:date="2016-05-20T17:06:00Z">
        <w:r w:rsidR="007B763C">
          <w:t xml:space="preserve">praktické </w:t>
        </w:r>
      </w:ins>
      <w:r>
        <w:t xml:space="preserve">přesnosti výsledků jednotlivých </w:t>
      </w:r>
      <w:r w:rsidR="00013000">
        <w:t xml:space="preserve">dostupných </w:t>
      </w:r>
      <w:r>
        <w:t xml:space="preserve">algoritmů, vygeneroval jsem </w:t>
      </w:r>
      <w:r w:rsidR="00F8017D">
        <w:t>syntetická data se známou polohou zdroje aktivity, která posloužila k porovnání přesností algoritmů inverzní úlohy.</w:t>
      </w:r>
      <w:r>
        <w:t xml:space="preserve"> Z poloh výsledků algoritmů jsem vypočetl průměrn</w:t>
      </w:r>
      <w:r w:rsidR="00F9427A">
        <w:t>é</w:t>
      </w:r>
      <w:r>
        <w:t xml:space="preserve"> chyb</w:t>
      </w:r>
      <w:r w:rsidR="00F9427A">
        <w:t>y</w:t>
      </w:r>
      <w:r>
        <w:t xml:space="preserve"> lokalizace.</w:t>
      </w:r>
    </w:p>
    <w:p w14:paraId="71276001" w14:textId="77777777" w:rsidR="00F8017D" w:rsidRDefault="00F8017D" w:rsidP="00756A58">
      <w:r>
        <w:t xml:space="preserve">Zpracoval jsem </w:t>
      </w:r>
      <w:ins w:id="198" w:author="Radek Janča" w:date="2016-05-20T17:07:00Z">
        <w:r w:rsidR="007B763C">
          <w:t xml:space="preserve">měření </w:t>
        </w:r>
      </w:ins>
      <w:del w:id="199" w:author="Radek Janča" w:date="2016-05-20T17:07:00Z">
        <w:r w:rsidR="00F9427A" w:rsidDel="007B763C">
          <w:delText>pět</w:delText>
        </w:r>
        <w:r w:rsidDel="007B763C">
          <w:delText xml:space="preserve"> případ</w:delText>
        </w:r>
        <w:r w:rsidR="00F9427A" w:rsidDel="007B763C">
          <w:delText>ů</w:delText>
        </w:r>
        <w:r w:rsidDel="007B763C">
          <w:delText xml:space="preserve"> </w:delText>
        </w:r>
      </w:del>
      <w:r>
        <w:t>somatosenzorických ev</w:t>
      </w:r>
      <w:r w:rsidR="00F9427A">
        <w:t>okovaných potenciálů</w:t>
      </w:r>
      <w:ins w:id="200" w:author="Radek Janča" w:date="2016-05-20T17:07:00Z">
        <w:r w:rsidR="007B763C">
          <w:t xml:space="preserve"> u pěti testovaných pacientů</w:t>
        </w:r>
      </w:ins>
      <w:r w:rsidR="00F9427A">
        <w:t>, pro ověření aplikovatelnosti inverzních úloh</w:t>
      </w:r>
      <w:r w:rsidR="00C23FA5">
        <w:t xml:space="preserve"> na reálná data a použitelnost</w:t>
      </w:r>
      <w:r w:rsidR="00F9427A">
        <w:t xml:space="preserve"> v</w:t>
      </w:r>
      <w:r w:rsidR="00C23FA5">
        <w:t> </w:t>
      </w:r>
      <w:r w:rsidR="00F9427A">
        <w:t>praxi</w:t>
      </w:r>
      <w:r w:rsidR="00C23FA5">
        <w:t xml:space="preserve">. Výsledky pacientů P99, P109, P110 a P113 vyšly </w:t>
      </w:r>
      <w:commentRangeStart w:id="201"/>
      <w:r w:rsidR="00C23FA5">
        <w:t xml:space="preserve">přesně </w:t>
      </w:r>
      <w:commentRangeEnd w:id="201"/>
      <w:r w:rsidR="007B763C">
        <w:rPr>
          <w:rStyle w:val="Odkaznakoment"/>
        </w:rPr>
        <w:commentReference w:id="201"/>
      </w:r>
      <w:r w:rsidR="00C23FA5">
        <w:t>v očekávaném místě, v gyrus</w:t>
      </w:r>
      <w:r w:rsidR="00013000">
        <w:t xml:space="preserve"> postcentralis kontralaterálně</w:t>
      </w:r>
      <w:r w:rsidR="00C23FA5">
        <w:t xml:space="preserve"> ke stimulované končetině, u pacienta P114 se odezva na evokované potenciály objevila o několik centimetrů posunuta směrem k čelnímu laloku.</w:t>
      </w:r>
    </w:p>
    <w:p w14:paraId="0E9AF530" w14:textId="77777777" w:rsidR="00DA7ED1" w:rsidRPr="00C23FA5" w:rsidRDefault="00F8017D">
      <w:r>
        <w:t>V závěru jsem zpracoval kazuis</w:t>
      </w:r>
      <w:r w:rsidR="00C23FA5">
        <w:t xml:space="preserve">tiku epileptického pacienta P81, bylo </w:t>
      </w:r>
      <w:del w:id="202" w:author="Radek Janča" w:date="2016-05-20T17:10:00Z">
        <w:r w:rsidR="00C23FA5" w:rsidDel="007B763C">
          <w:delText xml:space="preserve">objeveno </w:delText>
        </w:r>
      </w:del>
      <w:ins w:id="203" w:author="Radek Janča" w:date="2016-05-20T17:10:00Z">
        <w:r w:rsidR="007B763C">
          <w:t xml:space="preserve">lokalizováno potenciální </w:t>
        </w:r>
      </w:ins>
      <w:r w:rsidR="00C23FA5">
        <w:t>epileptogenní ložisko</w:t>
      </w:r>
      <w:ins w:id="204" w:author="Radek Janča" w:date="2016-05-20T17:10:00Z">
        <w:r w:rsidR="007B763C">
          <w:t xml:space="preserve"> interiktálních výbojů</w:t>
        </w:r>
      </w:ins>
      <w:r w:rsidR="00C23FA5">
        <w:t xml:space="preserve"> ve frontálním laloku levé hemisféry, výsledky inverzní úlohy odpovídají předpokladům o poloze ložiska</w:t>
      </w:r>
      <w:del w:id="205" w:author="Radek Janča" w:date="2016-05-20T17:10:00Z">
        <w:r w:rsidR="00C23FA5" w:rsidDel="007B763C">
          <w:delText>, které vytvořil Ing. Petr Ježdík, Ph.D.</w:delText>
        </w:r>
      </w:del>
      <w:ins w:id="206" w:author="Radek Janča" w:date="2016-05-20T17:10:00Z">
        <w:r w:rsidR="007B763C">
          <w:t xml:space="preserve"> v korelaci s dalšími analýzami</w:t>
        </w:r>
      </w:ins>
      <w:r w:rsidR="00C23FA5">
        <w:t>.</w:t>
      </w:r>
      <w:r w:rsidR="00DA7ED1">
        <w:br w:type="page"/>
      </w:r>
    </w:p>
    <w:p w14:paraId="69BCD86D" w14:textId="77777777" w:rsidR="00756618" w:rsidRPr="00756618" w:rsidRDefault="00756618" w:rsidP="00756618">
      <w:pPr>
        <w:pStyle w:val="Nadpis2"/>
        <w:rPr>
          <w:rFonts w:asciiTheme="minorHAnsi" w:hAnsiTheme="minorHAnsi"/>
        </w:rPr>
      </w:pPr>
      <w:r w:rsidRPr="00756618">
        <w:rPr>
          <w:rFonts w:asciiTheme="minorHAnsi" w:hAnsiTheme="minorHAnsi"/>
        </w:rPr>
        <w:lastRenderedPageBreak/>
        <w:t>Reference</w:t>
      </w:r>
    </w:p>
    <w:p w14:paraId="0CC7AAF6" w14:textId="77777777" w:rsidR="00756618" w:rsidRPr="00756618" w:rsidRDefault="00756618" w:rsidP="00756618">
      <w:pPr>
        <w:rPr>
          <w:rFonts w:cs="Arial"/>
          <w:color w:val="222222"/>
          <w:sz w:val="20"/>
          <w:szCs w:val="20"/>
          <w:shd w:val="clear" w:color="auto" w:fill="FFFFFF"/>
        </w:rPr>
      </w:pPr>
      <w:r w:rsidRPr="00756618">
        <w:rPr>
          <w:rFonts w:cs="Arial"/>
          <w:color w:val="222222"/>
          <w:sz w:val="20"/>
          <w:szCs w:val="20"/>
          <w:shd w:val="clear" w:color="auto" w:fill="FFFFFF"/>
        </w:rPr>
        <w:t>[1] FISHER, Robert S., et al. Epileptic seizures and epilepsy: definitions proposed by the International League Against Epilepsy (ILAE) and the International Bureau for Epilepsy (IBE).</w:t>
      </w:r>
      <w:r w:rsidRPr="00756618">
        <w:rPr>
          <w:rStyle w:val="apple-converted-space"/>
          <w:rFonts w:cs="Arial"/>
          <w:color w:val="222222"/>
          <w:sz w:val="20"/>
          <w:szCs w:val="20"/>
          <w:shd w:val="clear" w:color="auto" w:fill="FFFFFF"/>
        </w:rPr>
        <w:t> </w:t>
      </w:r>
      <w:r w:rsidRPr="00756618">
        <w:rPr>
          <w:rFonts w:cs="Arial"/>
          <w:i/>
          <w:iCs/>
          <w:color w:val="222222"/>
          <w:sz w:val="20"/>
          <w:szCs w:val="20"/>
          <w:shd w:val="clear" w:color="auto" w:fill="FFFFFF"/>
        </w:rPr>
        <w:t>Epilepsia</w:t>
      </w:r>
      <w:r w:rsidRPr="00756618">
        <w:rPr>
          <w:rFonts w:cs="Arial"/>
          <w:color w:val="222222"/>
          <w:sz w:val="20"/>
          <w:szCs w:val="20"/>
          <w:shd w:val="clear" w:color="auto" w:fill="FFFFFF"/>
        </w:rPr>
        <w:t>, 2005, 46.4: 470-472.</w:t>
      </w:r>
    </w:p>
    <w:p w14:paraId="62F65F47" w14:textId="77777777" w:rsidR="00756618" w:rsidRPr="00756618" w:rsidRDefault="00756618" w:rsidP="00756618">
      <w:pPr>
        <w:rPr>
          <w:color w:val="454545"/>
          <w:shd w:val="clear" w:color="auto" w:fill="FFFFFF"/>
        </w:rPr>
      </w:pPr>
      <w:r w:rsidRPr="00756618">
        <w:rPr>
          <w:rFonts w:cs="Arial"/>
          <w:color w:val="222222"/>
          <w:sz w:val="20"/>
          <w:szCs w:val="20"/>
          <w:shd w:val="clear" w:color="auto" w:fill="FFFFFF"/>
        </w:rPr>
        <w:t xml:space="preserve">[2] </w:t>
      </w:r>
      <w:r w:rsidRPr="00756618">
        <w:rPr>
          <w:color w:val="454545"/>
          <w:shd w:val="clear" w:color="auto" w:fill="FFFFFF"/>
        </w:rPr>
        <w:t>AMBLER, Zdeněk.</w:t>
      </w:r>
      <w:r w:rsidRPr="00756618">
        <w:rPr>
          <w:rStyle w:val="apple-converted-space"/>
          <w:color w:val="454545"/>
          <w:shd w:val="clear" w:color="auto" w:fill="FFFFFF"/>
        </w:rPr>
        <w:t> </w:t>
      </w:r>
      <w:r w:rsidRPr="00756618">
        <w:rPr>
          <w:i/>
          <w:iCs/>
          <w:color w:val="454545"/>
          <w:shd w:val="clear" w:color="auto" w:fill="FFFFFF"/>
        </w:rPr>
        <w:t>Základy neurologie</w:t>
      </w:r>
      <w:r w:rsidRPr="00756618">
        <w:rPr>
          <w:color w:val="454545"/>
          <w:shd w:val="clear" w:color="auto" w:fill="FFFFFF"/>
        </w:rPr>
        <w:t>. 7. vyd. Praha: Galén, 2011, 351 s. ISBN 978-80-7262-707-3.</w:t>
      </w:r>
    </w:p>
    <w:p w14:paraId="20B224AD" w14:textId="77777777" w:rsidR="00756618" w:rsidRPr="00756618" w:rsidRDefault="00756618" w:rsidP="00756618">
      <w:pPr>
        <w:rPr>
          <w:rFonts w:eastAsia="Times New Roman" w:cs="Arial"/>
          <w:sz w:val="20"/>
          <w:szCs w:val="20"/>
          <w:lang w:eastAsia="cs-CZ"/>
        </w:rPr>
      </w:pPr>
      <w:r w:rsidRPr="00756618">
        <w:rPr>
          <w:color w:val="454545"/>
          <w:shd w:val="clear" w:color="auto" w:fill="FFFFFF"/>
        </w:rPr>
        <w:t xml:space="preserve">[3] </w:t>
      </w:r>
      <w:r w:rsidRPr="00756618">
        <w:rPr>
          <w:rFonts w:eastAsia="Times New Roman" w:cs="Arial"/>
          <w:sz w:val="20"/>
          <w:szCs w:val="20"/>
          <w:lang w:eastAsia="cs-CZ"/>
        </w:rPr>
        <w:t>WYLLIE, Elaine, et al. Seizure outcome after epilepsy surgery in children and adolescents. </w:t>
      </w:r>
      <w:r w:rsidRPr="00756618">
        <w:rPr>
          <w:rFonts w:eastAsia="Times New Roman" w:cs="Arial"/>
          <w:i/>
          <w:iCs/>
          <w:sz w:val="20"/>
          <w:szCs w:val="20"/>
          <w:lang w:eastAsia="cs-CZ"/>
        </w:rPr>
        <w:t>Annals of neurology</w:t>
      </w:r>
      <w:r w:rsidRPr="00756618">
        <w:rPr>
          <w:rFonts w:eastAsia="Times New Roman" w:cs="Arial"/>
          <w:sz w:val="20"/>
          <w:szCs w:val="20"/>
          <w:lang w:eastAsia="cs-CZ"/>
        </w:rPr>
        <w:t>, 1998, 44.5: 740-748.</w:t>
      </w:r>
    </w:p>
    <w:p w14:paraId="6D35BA51" w14:textId="77777777" w:rsidR="00756618" w:rsidRPr="00756618" w:rsidRDefault="00756618" w:rsidP="00756618">
      <w:pPr>
        <w:rPr>
          <w:rFonts w:cs="Arial"/>
          <w:color w:val="222222"/>
          <w:sz w:val="20"/>
          <w:szCs w:val="20"/>
          <w:shd w:val="clear" w:color="auto" w:fill="FFFFFF"/>
        </w:rPr>
      </w:pPr>
      <w:r w:rsidRPr="00756618">
        <w:t xml:space="preserve">[4] </w:t>
      </w:r>
      <w:r w:rsidRPr="00756618">
        <w:rPr>
          <w:rFonts w:cs="Arial"/>
          <w:color w:val="222222"/>
          <w:sz w:val="20"/>
          <w:szCs w:val="20"/>
          <w:shd w:val="clear" w:color="auto" w:fill="FFFFFF"/>
        </w:rPr>
        <w:t>ROSENOW, Felix; LÜDERS, Hans. Presurgical evaluation of epilepsy.</w:t>
      </w:r>
      <w:r w:rsidRPr="00756618">
        <w:rPr>
          <w:rStyle w:val="apple-converted-space"/>
          <w:rFonts w:cs="Arial"/>
          <w:color w:val="222222"/>
          <w:sz w:val="20"/>
          <w:szCs w:val="20"/>
          <w:shd w:val="clear" w:color="auto" w:fill="FFFFFF"/>
        </w:rPr>
        <w:t> </w:t>
      </w:r>
      <w:r w:rsidRPr="00756618">
        <w:rPr>
          <w:rFonts w:cs="Arial"/>
          <w:i/>
          <w:iCs/>
          <w:color w:val="222222"/>
          <w:sz w:val="20"/>
          <w:szCs w:val="20"/>
          <w:shd w:val="clear" w:color="auto" w:fill="FFFFFF"/>
        </w:rPr>
        <w:t>Brain</w:t>
      </w:r>
      <w:r w:rsidRPr="00756618">
        <w:rPr>
          <w:rFonts w:cs="Arial"/>
          <w:color w:val="222222"/>
          <w:sz w:val="20"/>
          <w:szCs w:val="20"/>
          <w:shd w:val="clear" w:color="auto" w:fill="FFFFFF"/>
        </w:rPr>
        <w:t>, 2001, 124.9: 1683-1700.</w:t>
      </w:r>
    </w:p>
    <w:p w14:paraId="41399B7A" w14:textId="77777777" w:rsidR="00756618" w:rsidRPr="00756618" w:rsidRDefault="00756618" w:rsidP="00756618">
      <w:pPr>
        <w:rPr>
          <w:rFonts w:cs="Arial"/>
          <w:color w:val="222222"/>
          <w:sz w:val="20"/>
          <w:szCs w:val="20"/>
          <w:shd w:val="clear" w:color="auto" w:fill="FFFFFF"/>
        </w:rPr>
      </w:pPr>
      <w:r w:rsidRPr="00756618">
        <w:rPr>
          <w:rFonts w:cs="Arial"/>
          <w:color w:val="222222"/>
          <w:sz w:val="20"/>
          <w:szCs w:val="20"/>
          <w:shd w:val="clear" w:color="auto" w:fill="FFFFFF"/>
        </w:rPr>
        <w:t>[5] HÄMÄLÄINEN, Matti, et al. Magnetoencephalography—theory, instrumentation, and applications to noninvasive studies of the working human brain.</w:t>
      </w:r>
      <w:r w:rsidRPr="00756618">
        <w:rPr>
          <w:rStyle w:val="apple-converted-space"/>
          <w:rFonts w:cs="Arial"/>
          <w:color w:val="222222"/>
          <w:sz w:val="20"/>
          <w:szCs w:val="20"/>
          <w:shd w:val="clear" w:color="auto" w:fill="FFFFFF"/>
        </w:rPr>
        <w:t> </w:t>
      </w:r>
      <w:r w:rsidRPr="00756618">
        <w:rPr>
          <w:rFonts w:cs="Arial"/>
          <w:i/>
          <w:iCs/>
          <w:color w:val="222222"/>
          <w:sz w:val="20"/>
          <w:szCs w:val="20"/>
          <w:shd w:val="clear" w:color="auto" w:fill="FFFFFF"/>
        </w:rPr>
        <w:t>Reviews of modern Physics</w:t>
      </w:r>
      <w:r w:rsidRPr="00756618">
        <w:rPr>
          <w:rFonts w:cs="Arial"/>
          <w:color w:val="222222"/>
          <w:sz w:val="20"/>
          <w:szCs w:val="20"/>
          <w:shd w:val="clear" w:color="auto" w:fill="FFFFFF"/>
        </w:rPr>
        <w:t>, 1993, 65.2: 413.</w:t>
      </w:r>
    </w:p>
    <w:p w14:paraId="5A0E8072" w14:textId="77777777" w:rsidR="00756618" w:rsidRPr="00756618" w:rsidRDefault="00756618" w:rsidP="00756618">
      <w:pPr>
        <w:rPr>
          <w:rFonts w:cs="Arial"/>
          <w:color w:val="222222"/>
          <w:sz w:val="20"/>
          <w:szCs w:val="20"/>
          <w:shd w:val="clear" w:color="auto" w:fill="FFFFFF"/>
        </w:rPr>
      </w:pPr>
      <w:r w:rsidRPr="00756618">
        <w:rPr>
          <w:rFonts w:cs="Arial"/>
          <w:color w:val="222222"/>
          <w:sz w:val="20"/>
          <w:szCs w:val="20"/>
          <w:shd w:val="clear" w:color="auto" w:fill="FFFFFF"/>
        </w:rPr>
        <w:t>[6] ANDERSON, Christopher T., et al. Magnetoencephalography in the preoperative evaluation for epilepsy surgery.</w:t>
      </w:r>
      <w:r w:rsidRPr="00756618">
        <w:rPr>
          <w:rStyle w:val="apple-converted-space"/>
          <w:rFonts w:cs="Arial"/>
          <w:color w:val="222222"/>
          <w:sz w:val="20"/>
          <w:szCs w:val="20"/>
          <w:shd w:val="clear" w:color="auto" w:fill="FFFFFF"/>
        </w:rPr>
        <w:t> </w:t>
      </w:r>
      <w:r w:rsidRPr="00756618">
        <w:rPr>
          <w:rFonts w:cs="Arial"/>
          <w:i/>
          <w:iCs/>
          <w:color w:val="222222"/>
          <w:sz w:val="20"/>
          <w:szCs w:val="20"/>
          <w:shd w:val="clear" w:color="auto" w:fill="FFFFFF"/>
        </w:rPr>
        <w:t>Current neurology and neuroscience reports</w:t>
      </w:r>
      <w:r w:rsidRPr="00756618">
        <w:rPr>
          <w:rFonts w:cs="Arial"/>
          <w:color w:val="222222"/>
          <w:sz w:val="20"/>
          <w:szCs w:val="20"/>
          <w:shd w:val="clear" w:color="auto" w:fill="FFFFFF"/>
        </w:rPr>
        <w:t>, 2014, 14.5: 1-8.</w:t>
      </w:r>
    </w:p>
    <w:p w14:paraId="7962692E" w14:textId="77777777" w:rsidR="00756618" w:rsidRPr="00756618" w:rsidRDefault="00756618" w:rsidP="00756618">
      <w:pPr>
        <w:rPr>
          <w:rFonts w:cs="Arial"/>
          <w:color w:val="222222"/>
          <w:sz w:val="20"/>
          <w:szCs w:val="20"/>
          <w:shd w:val="clear" w:color="auto" w:fill="FFFFFF"/>
        </w:rPr>
      </w:pPr>
      <w:r w:rsidRPr="00756618">
        <w:rPr>
          <w:rFonts w:cs="Arial"/>
          <w:color w:val="222222"/>
          <w:sz w:val="20"/>
          <w:szCs w:val="20"/>
          <w:shd w:val="clear" w:color="auto" w:fill="FFFFFF"/>
        </w:rPr>
        <w:t>[7] COHEN, David. Magnetoencephalography: evidence of magnetic fields produced by alpha-rhythm currents.</w:t>
      </w:r>
      <w:r w:rsidRPr="00756618">
        <w:rPr>
          <w:rStyle w:val="apple-converted-space"/>
          <w:rFonts w:cs="Arial"/>
          <w:color w:val="222222"/>
          <w:sz w:val="20"/>
          <w:szCs w:val="20"/>
          <w:shd w:val="clear" w:color="auto" w:fill="FFFFFF"/>
        </w:rPr>
        <w:t> </w:t>
      </w:r>
      <w:r w:rsidRPr="00756618">
        <w:rPr>
          <w:rFonts w:cs="Arial"/>
          <w:i/>
          <w:iCs/>
          <w:color w:val="222222"/>
          <w:sz w:val="20"/>
          <w:szCs w:val="20"/>
          <w:shd w:val="clear" w:color="auto" w:fill="FFFFFF"/>
        </w:rPr>
        <w:t>Science</w:t>
      </w:r>
      <w:r w:rsidRPr="00756618">
        <w:rPr>
          <w:rFonts w:cs="Arial"/>
          <w:color w:val="222222"/>
          <w:sz w:val="20"/>
          <w:szCs w:val="20"/>
          <w:shd w:val="clear" w:color="auto" w:fill="FFFFFF"/>
        </w:rPr>
        <w:t>, 1968, 161.3843: 784-786.</w:t>
      </w:r>
    </w:p>
    <w:p w14:paraId="4F6A0CC3" w14:textId="77777777" w:rsidR="00756618" w:rsidRPr="00756618" w:rsidRDefault="00756618" w:rsidP="00756618">
      <w:pPr>
        <w:rPr>
          <w:rFonts w:cs="Arial"/>
          <w:color w:val="222222"/>
          <w:sz w:val="20"/>
          <w:szCs w:val="20"/>
          <w:shd w:val="clear" w:color="auto" w:fill="FFFFFF"/>
        </w:rPr>
      </w:pPr>
      <w:r w:rsidRPr="00756618">
        <w:rPr>
          <w:rFonts w:cs="Arial"/>
          <w:color w:val="222222"/>
          <w:sz w:val="20"/>
          <w:szCs w:val="20"/>
          <w:shd w:val="clear" w:color="auto" w:fill="FFFFFF"/>
        </w:rPr>
        <w:t>[8] COHEN, David. Magnetoencephalography: detection of the brain's electrical activity with a superconducting magnetometer.</w:t>
      </w:r>
      <w:r w:rsidRPr="00756618">
        <w:rPr>
          <w:rStyle w:val="apple-converted-space"/>
          <w:rFonts w:cs="Arial"/>
          <w:color w:val="222222"/>
          <w:sz w:val="20"/>
          <w:szCs w:val="20"/>
          <w:shd w:val="clear" w:color="auto" w:fill="FFFFFF"/>
        </w:rPr>
        <w:t> </w:t>
      </w:r>
      <w:r w:rsidRPr="00756618">
        <w:rPr>
          <w:rFonts w:cs="Arial"/>
          <w:i/>
          <w:iCs/>
          <w:color w:val="222222"/>
          <w:sz w:val="20"/>
          <w:szCs w:val="20"/>
          <w:shd w:val="clear" w:color="auto" w:fill="FFFFFF"/>
        </w:rPr>
        <w:t>Science</w:t>
      </w:r>
      <w:r w:rsidRPr="00756618">
        <w:rPr>
          <w:rFonts w:cs="Arial"/>
          <w:color w:val="222222"/>
          <w:sz w:val="20"/>
          <w:szCs w:val="20"/>
          <w:shd w:val="clear" w:color="auto" w:fill="FFFFFF"/>
        </w:rPr>
        <w:t>, 1972, 175.4022: 664-666.</w:t>
      </w:r>
    </w:p>
    <w:p w14:paraId="327862D7" w14:textId="77777777" w:rsidR="00756618" w:rsidRPr="00756618" w:rsidRDefault="00756618" w:rsidP="00756618">
      <w:pPr>
        <w:rPr>
          <w:rFonts w:cs="Arial"/>
          <w:color w:val="222222"/>
          <w:sz w:val="20"/>
          <w:szCs w:val="20"/>
          <w:shd w:val="clear" w:color="auto" w:fill="FFFFFF"/>
        </w:rPr>
      </w:pPr>
      <w:r w:rsidRPr="00756618">
        <w:rPr>
          <w:rFonts w:cs="Arial"/>
          <w:color w:val="222222"/>
          <w:sz w:val="20"/>
          <w:szCs w:val="20"/>
          <w:shd w:val="clear" w:color="auto" w:fill="FFFFFF"/>
        </w:rPr>
        <w:t>[9] HANSEN, Peter; KRINGELBACH, Morten; SALMELIN, Riitta (ed.).</w:t>
      </w:r>
      <w:r w:rsidRPr="00756618">
        <w:rPr>
          <w:rStyle w:val="apple-converted-space"/>
          <w:rFonts w:cs="Arial"/>
          <w:color w:val="222222"/>
          <w:sz w:val="20"/>
          <w:szCs w:val="20"/>
          <w:shd w:val="clear" w:color="auto" w:fill="FFFFFF"/>
        </w:rPr>
        <w:t> </w:t>
      </w:r>
      <w:r w:rsidRPr="00756618">
        <w:rPr>
          <w:rFonts w:cs="Arial"/>
          <w:i/>
          <w:iCs/>
          <w:color w:val="222222"/>
          <w:sz w:val="20"/>
          <w:szCs w:val="20"/>
          <w:shd w:val="clear" w:color="auto" w:fill="FFFFFF"/>
        </w:rPr>
        <w:t>MEG: an introduction to methods</w:t>
      </w:r>
      <w:r w:rsidRPr="00756618">
        <w:rPr>
          <w:rFonts w:cs="Arial"/>
          <w:color w:val="222222"/>
          <w:sz w:val="20"/>
          <w:szCs w:val="20"/>
          <w:shd w:val="clear" w:color="auto" w:fill="FFFFFF"/>
        </w:rPr>
        <w:t>. Oxford university press, 2010.</w:t>
      </w:r>
    </w:p>
    <w:p w14:paraId="4F74AF51" w14:textId="77777777" w:rsidR="00756618" w:rsidRPr="00756618" w:rsidRDefault="00756618" w:rsidP="00756618">
      <w:pPr>
        <w:rPr>
          <w:rFonts w:cs="Arial"/>
          <w:color w:val="222222"/>
          <w:sz w:val="20"/>
          <w:szCs w:val="20"/>
          <w:shd w:val="clear" w:color="auto" w:fill="FFFFFF"/>
        </w:rPr>
      </w:pPr>
      <w:r w:rsidRPr="00756618">
        <w:rPr>
          <w:rFonts w:cs="Arial"/>
          <w:color w:val="222222"/>
          <w:sz w:val="20"/>
          <w:szCs w:val="20"/>
          <w:shd w:val="clear" w:color="auto" w:fill="FFFFFF"/>
        </w:rPr>
        <w:t>[10] SANEI, Saeid; CHAMBERS, Jonathon A.</w:t>
      </w:r>
      <w:r w:rsidRPr="00756618">
        <w:rPr>
          <w:rStyle w:val="apple-converted-space"/>
          <w:rFonts w:cs="Arial"/>
          <w:color w:val="222222"/>
          <w:sz w:val="20"/>
          <w:szCs w:val="20"/>
          <w:shd w:val="clear" w:color="auto" w:fill="FFFFFF"/>
        </w:rPr>
        <w:t> </w:t>
      </w:r>
      <w:r w:rsidRPr="00756618">
        <w:rPr>
          <w:rFonts w:cs="Arial"/>
          <w:i/>
          <w:iCs/>
          <w:color w:val="222222"/>
          <w:sz w:val="20"/>
          <w:szCs w:val="20"/>
          <w:shd w:val="clear" w:color="auto" w:fill="FFFFFF"/>
        </w:rPr>
        <w:t>EEG signal processing</w:t>
      </w:r>
      <w:r w:rsidRPr="00756618">
        <w:rPr>
          <w:rFonts w:cs="Arial"/>
          <w:color w:val="222222"/>
          <w:sz w:val="20"/>
          <w:szCs w:val="20"/>
          <w:shd w:val="clear" w:color="auto" w:fill="FFFFFF"/>
        </w:rPr>
        <w:t>. John Wiley &amp; Sons, 2013.</w:t>
      </w:r>
    </w:p>
    <w:p w14:paraId="4A768EC4" w14:textId="77777777" w:rsidR="00756618" w:rsidRPr="00756618" w:rsidRDefault="00756618" w:rsidP="00756618">
      <w:pPr>
        <w:rPr>
          <w:rFonts w:cs="Arial"/>
          <w:color w:val="222222"/>
          <w:sz w:val="20"/>
          <w:szCs w:val="20"/>
          <w:shd w:val="clear" w:color="auto" w:fill="FFFFFF"/>
        </w:rPr>
      </w:pPr>
      <w:r w:rsidRPr="00756618">
        <w:rPr>
          <w:rFonts w:cs="Arial"/>
          <w:color w:val="222222"/>
          <w:sz w:val="20"/>
          <w:szCs w:val="20"/>
          <w:shd w:val="clear" w:color="auto" w:fill="FFFFFF"/>
        </w:rPr>
        <w:t>[11] SUBASI, Abdulhamit; GURSOY, M. Ismail. EEG signal classification using PCA, ICA, LDA and support vector machines.</w:t>
      </w:r>
      <w:r w:rsidRPr="00756618">
        <w:rPr>
          <w:rStyle w:val="apple-converted-space"/>
          <w:rFonts w:cs="Arial"/>
          <w:color w:val="222222"/>
          <w:sz w:val="20"/>
          <w:szCs w:val="20"/>
          <w:shd w:val="clear" w:color="auto" w:fill="FFFFFF"/>
        </w:rPr>
        <w:t> </w:t>
      </w:r>
      <w:r w:rsidRPr="00756618">
        <w:rPr>
          <w:rFonts w:cs="Arial"/>
          <w:i/>
          <w:iCs/>
          <w:color w:val="222222"/>
          <w:sz w:val="20"/>
          <w:szCs w:val="20"/>
          <w:shd w:val="clear" w:color="auto" w:fill="FFFFFF"/>
        </w:rPr>
        <w:t>Expert Systems with Applications</w:t>
      </w:r>
      <w:r w:rsidRPr="00756618">
        <w:rPr>
          <w:rFonts w:cs="Arial"/>
          <w:color w:val="222222"/>
          <w:sz w:val="20"/>
          <w:szCs w:val="20"/>
          <w:shd w:val="clear" w:color="auto" w:fill="FFFFFF"/>
        </w:rPr>
        <w:t>, 2010, 37.12: 8659-8666.</w:t>
      </w:r>
    </w:p>
    <w:p w14:paraId="414FD4F6" w14:textId="77777777" w:rsidR="00756618" w:rsidRPr="00756618" w:rsidRDefault="00756618" w:rsidP="00756618">
      <w:pPr>
        <w:rPr>
          <w:rFonts w:cs="Arial"/>
          <w:color w:val="222222"/>
          <w:sz w:val="20"/>
          <w:szCs w:val="20"/>
          <w:shd w:val="clear" w:color="auto" w:fill="FFFFFF"/>
        </w:rPr>
      </w:pPr>
      <w:r w:rsidRPr="00756618">
        <w:rPr>
          <w:rFonts w:cs="Arial"/>
          <w:color w:val="222222"/>
          <w:sz w:val="20"/>
          <w:szCs w:val="20"/>
          <w:shd w:val="clear" w:color="auto" w:fill="FFFFFF"/>
        </w:rPr>
        <w:t>[12] RAMPIL, Ira J. A primer for EEG signal processing in anesthesia.</w:t>
      </w:r>
      <w:r w:rsidRPr="00756618">
        <w:rPr>
          <w:rStyle w:val="apple-converted-space"/>
          <w:rFonts w:cs="Arial"/>
          <w:color w:val="222222"/>
          <w:sz w:val="20"/>
          <w:szCs w:val="20"/>
          <w:shd w:val="clear" w:color="auto" w:fill="FFFFFF"/>
        </w:rPr>
        <w:t> </w:t>
      </w:r>
      <w:r w:rsidRPr="00756618">
        <w:rPr>
          <w:rFonts w:cs="Arial"/>
          <w:i/>
          <w:iCs/>
          <w:color w:val="222222"/>
          <w:sz w:val="20"/>
          <w:szCs w:val="20"/>
          <w:shd w:val="clear" w:color="auto" w:fill="FFFFFF"/>
        </w:rPr>
        <w:t>The Journal of the American Society of Anesthesiologists</w:t>
      </w:r>
      <w:r w:rsidRPr="00756618">
        <w:rPr>
          <w:rFonts w:cs="Arial"/>
          <w:color w:val="222222"/>
          <w:sz w:val="20"/>
          <w:szCs w:val="20"/>
          <w:shd w:val="clear" w:color="auto" w:fill="FFFFFF"/>
        </w:rPr>
        <w:t>, 1998, 89.4: 980-1002.</w:t>
      </w:r>
    </w:p>
    <w:p w14:paraId="2EA9C074" w14:textId="77777777" w:rsidR="00756618" w:rsidRPr="00756618" w:rsidRDefault="00756618" w:rsidP="00756618">
      <w:pPr>
        <w:rPr>
          <w:rFonts w:cs="Arial"/>
          <w:color w:val="222222"/>
          <w:sz w:val="20"/>
          <w:szCs w:val="20"/>
          <w:shd w:val="clear" w:color="auto" w:fill="FFFFFF"/>
        </w:rPr>
      </w:pPr>
      <w:r w:rsidRPr="00756618">
        <w:rPr>
          <w:rFonts w:cs="Arial"/>
          <w:color w:val="222222"/>
          <w:sz w:val="20"/>
          <w:szCs w:val="20"/>
          <w:shd w:val="clear" w:color="auto" w:fill="FFFFFF"/>
        </w:rPr>
        <w:t>[13] MOTAMEDI-FAKHR, Shayan, et al. Signal processing techniques applied to human sleep EEG signals—A review.</w:t>
      </w:r>
      <w:r w:rsidRPr="00756618">
        <w:rPr>
          <w:rStyle w:val="apple-converted-space"/>
          <w:rFonts w:cs="Arial"/>
          <w:color w:val="222222"/>
          <w:sz w:val="20"/>
          <w:szCs w:val="20"/>
          <w:shd w:val="clear" w:color="auto" w:fill="FFFFFF"/>
        </w:rPr>
        <w:t> </w:t>
      </w:r>
      <w:r w:rsidRPr="00756618">
        <w:rPr>
          <w:rFonts w:cs="Arial"/>
          <w:i/>
          <w:iCs/>
          <w:color w:val="222222"/>
          <w:sz w:val="20"/>
          <w:szCs w:val="20"/>
          <w:shd w:val="clear" w:color="auto" w:fill="FFFFFF"/>
        </w:rPr>
        <w:t>Biomedical Signal Processing and Control</w:t>
      </w:r>
      <w:r w:rsidRPr="00756618">
        <w:rPr>
          <w:rFonts w:cs="Arial"/>
          <w:color w:val="222222"/>
          <w:sz w:val="20"/>
          <w:szCs w:val="20"/>
          <w:shd w:val="clear" w:color="auto" w:fill="FFFFFF"/>
        </w:rPr>
        <w:t>, 2014, 10: 21-33.</w:t>
      </w:r>
    </w:p>
    <w:p w14:paraId="4148E8E0" w14:textId="77777777" w:rsidR="00756618" w:rsidRPr="00756618" w:rsidRDefault="00756618" w:rsidP="00756618">
      <w:pPr>
        <w:rPr>
          <w:rFonts w:cs="Arial"/>
          <w:color w:val="222222"/>
          <w:sz w:val="20"/>
          <w:szCs w:val="20"/>
          <w:shd w:val="clear" w:color="auto" w:fill="FFFFFF"/>
        </w:rPr>
      </w:pPr>
      <w:r w:rsidRPr="00756618">
        <w:rPr>
          <w:rFonts w:cs="Arial"/>
          <w:color w:val="222222"/>
          <w:sz w:val="20"/>
          <w:szCs w:val="20"/>
          <w:shd w:val="clear" w:color="auto" w:fill="FFFFFF"/>
        </w:rPr>
        <w:t>[14] JOSHI, Varun; PACHORI, Ram Bilas; VIJESH, Antony. Classification of ictal and seizure-free EEG signals using fractional linear prediction.</w:t>
      </w:r>
      <w:r w:rsidRPr="00756618">
        <w:rPr>
          <w:rStyle w:val="apple-converted-space"/>
          <w:rFonts w:cs="Arial"/>
          <w:color w:val="222222"/>
          <w:sz w:val="20"/>
          <w:szCs w:val="20"/>
          <w:shd w:val="clear" w:color="auto" w:fill="FFFFFF"/>
        </w:rPr>
        <w:t> </w:t>
      </w:r>
      <w:r w:rsidRPr="00756618">
        <w:rPr>
          <w:rFonts w:cs="Arial"/>
          <w:i/>
          <w:iCs/>
          <w:color w:val="222222"/>
          <w:sz w:val="20"/>
          <w:szCs w:val="20"/>
          <w:shd w:val="clear" w:color="auto" w:fill="FFFFFF"/>
        </w:rPr>
        <w:t>Biomedical Signal Processing and Control</w:t>
      </w:r>
      <w:r w:rsidRPr="00756618">
        <w:rPr>
          <w:rFonts w:cs="Arial"/>
          <w:color w:val="222222"/>
          <w:sz w:val="20"/>
          <w:szCs w:val="20"/>
          <w:shd w:val="clear" w:color="auto" w:fill="FFFFFF"/>
        </w:rPr>
        <w:t>, 2014, 9: 1-5.</w:t>
      </w:r>
    </w:p>
    <w:p w14:paraId="251A9ED6" w14:textId="77777777" w:rsidR="00756618" w:rsidRPr="00756618" w:rsidRDefault="00756618" w:rsidP="00756618">
      <w:pPr>
        <w:rPr>
          <w:rFonts w:cs="Arial"/>
          <w:color w:val="222222"/>
          <w:sz w:val="20"/>
          <w:szCs w:val="20"/>
          <w:shd w:val="clear" w:color="auto" w:fill="FFFFFF"/>
        </w:rPr>
      </w:pPr>
      <w:r w:rsidRPr="00756618">
        <w:rPr>
          <w:rFonts w:cs="Arial"/>
          <w:color w:val="222222"/>
          <w:sz w:val="20"/>
          <w:szCs w:val="20"/>
          <w:shd w:val="clear" w:color="auto" w:fill="FFFFFF"/>
        </w:rPr>
        <w:t>[15] VÁZQUEZ, R. Romo, et al. Blind source separation, wavelet denoising and discriminant analysis for EEG artefacts and noise cancelling.</w:t>
      </w:r>
      <w:r w:rsidRPr="00756618">
        <w:rPr>
          <w:rStyle w:val="apple-converted-space"/>
          <w:rFonts w:cs="Arial"/>
          <w:color w:val="222222"/>
          <w:sz w:val="20"/>
          <w:szCs w:val="20"/>
          <w:shd w:val="clear" w:color="auto" w:fill="FFFFFF"/>
        </w:rPr>
        <w:t> </w:t>
      </w:r>
      <w:r w:rsidRPr="00756618">
        <w:rPr>
          <w:rFonts w:cs="Arial"/>
          <w:i/>
          <w:iCs/>
          <w:color w:val="222222"/>
          <w:sz w:val="20"/>
          <w:szCs w:val="20"/>
          <w:shd w:val="clear" w:color="auto" w:fill="FFFFFF"/>
        </w:rPr>
        <w:t>Biomedical Signal Processing and Control</w:t>
      </w:r>
      <w:r w:rsidRPr="00756618">
        <w:rPr>
          <w:rFonts w:cs="Arial"/>
          <w:color w:val="222222"/>
          <w:sz w:val="20"/>
          <w:szCs w:val="20"/>
          <w:shd w:val="clear" w:color="auto" w:fill="FFFFFF"/>
        </w:rPr>
        <w:t>, 2012, 7.4: 389-400.</w:t>
      </w:r>
    </w:p>
    <w:p w14:paraId="094C39D5" w14:textId="77777777" w:rsidR="00756618" w:rsidRPr="00756618" w:rsidRDefault="00756618" w:rsidP="00756618">
      <w:pPr>
        <w:rPr>
          <w:rFonts w:cs="Arial"/>
          <w:color w:val="222222"/>
          <w:sz w:val="20"/>
          <w:szCs w:val="20"/>
          <w:shd w:val="clear" w:color="auto" w:fill="FFFFFF"/>
        </w:rPr>
      </w:pPr>
      <w:r w:rsidRPr="00756618">
        <w:rPr>
          <w:rFonts w:cs="Arial"/>
          <w:color w:val="222222"/>
          <w:sz w:val="20"/>
          <w:szCs w:val="20"/>
          <w:shd w:val="clear" w:color="auto" w:fill="FFFFFF"/>
        </w:rPr>
        <w:t>[16] DELORME, Arnaud; SEJNOWSKI, Terrence; MAKEIG, Scott. Enhanced detection of artifacts in EEG data using higher-order statistics and independent component analysis.</w:t>
      </w:r>
      <w:r w:rsidRPr="00756618">
        <w:rPr>
          <w:rStyle w:val="apple-converted-space"/>
          <w:rFonts w:cs="Arial"/>
          <w:color w:val="222222"/>
          <w:sz w:val="20"/>
          <w:szCs w:val="20"/>
          <w:shd w:val="clear" w:color="auto" w:fill="FFFFFF"/>
        </w:rPr>
        <w:t> </w:t>
      </w:r>
      <w:r w:rsidRPr="00756618">
        <w:rPr>
          <w:rFonts w:cs="Arial"/>
          <w:i/>
          <w:iCs/>
          <w:color w:val="222222"/>
          <w:sz w:val="20"/>
          <w:szCs w:val="20"/>
          <w:shd w:val="clear" w:color="auto" w:fill="FFFFFF"/>
        </w:rPr>
        <w:t>Neuroimage</w:t>
      </w:r>
      <w:r w:rsidRPr="00756618">
        <w:rPr>
          <w:rFonts w:cs="Arial"/>
          <w:color w:val="222222"/>
          <w:sz w:val="20"/>
          <w:szCs w:val="20"/>
          <w:shd w:val="clear" w:color="auto" w:fill="FFFFFF"/>
        </w:rPr>
        <w:t>, 2007, 34.4: 1443-1449.</w:t>
      </w:r>
    </w:p>
    <w:p w14:paraId="4C535BCC" w14:textId="77777777" w:rsidR="00756618" w:rsidRPr="00756618" w:rsidRDefault="00756618" w:rsidP="00756618">
      <w:pPr>
        <w:rPr>
          <w:rFonts w:cs="Arial"/>
          <w:color w:val="222222"/>
          <w:sz w:val="20"/>
          <w:szCs w:val="20"/>
          <w:shd w:val="clear" w:color="auto" w:fill="FFFFFF"/>
        </w:rPr>
      </w:pPr>
      <w:r w:rsidRPr="00756618">
        <w:rPr>
          <w:rFonts w:cs="Arial"/>
          <w:color w:val="222222"/>
          <w:sz w:val="20"/>
          <w:szCs w:val="20"/>
          <w:shd w:val="clear" w:color="auto" w:fill="FFFFFF"/>
        </w:rPr>
        <w:t>[17] LEVAN, P.; URRESTARAZU, E.; GOTMAN, J. A system for automatic artifact removal in ictal scalp EEG based on independent component analysis and Bayesian classification.</w:t>
      </w:r>
      <w:r w:rsidRPr="00756618">
        <w:rPr>
          <w:rStyle w:val="apple-converted-space"/>
          <w:rFonts w:cs="Arial"/>
          <w:color w:val="222222"/>
          <w:sz w:val="20"/>
          <w:szCs w:val="20"/>
          <w:shd w:val="clear" w:color="auto" w:fill="FFFFFF"/>
        </w:rPr>
        <w:t> </w:t>
      </w:r>
      <w:r w:rsidRPr="00756618">
        <w:rPr>
          <w:rFonts w:cs="Arial"/>
          <w:i/>
          <w:iCs/>
          <w:color w:val="222222"/>
          <w:sz w:val="20"/>
          <w:szCs w:val="20"/>
          <w:shd w:val="clear" w:color="auto" w:fill="FFFFFF"/>
        </w:rPr>
        <w:t>Clinical Neurophysiology</w:t>
      </w:r>
      <w:r w:rsidRPr="00756618">
        <w:rPr>
          <w:rFonts w:cs="Arial"/>
          <w:color w:val="222222"/>
          <w:sz w:val="20"/>
          <w:szCs w:val="20"/>
          <w:shd w:val="clear" w:color="auto" w:fill="FFFFFF"/>
        </w:rPr>
        <w:t>, 2006, 117.4: 912-927.</w:t>
      </w:r>
    </w:p>
    <w:p w14:paraId="34F57C86" w14:textId="77777777" w:rsidR="00756618" w:rsidRPr="00756618" w:rsidRDefault="00756618" w:rsidP="00756618">
      <w:pPr>
        <w:rPr>
          <w:rFonts w:cs="Arial"/>
          <w:color w:val="222222"/>
          <w:sz w:val="20"/>
          <w:szCs w:val="20"/>
          <w:shd w:val="clear" w:color="auto" w:fill="FFFFFF"/>
        </w:rPr>
      </w:pPr>
      <w:r w:rsidRPr="00756618">
        <w:rPr>
          <w:rFonts w:cs="Arial"/>
          <w:color w:val="222222"/>
          <w:sz w:val="20"/>
          <w:szCs w:val="20"/>
          <w:shd w:val="clear" w:color="auto" w:fill="FFFFFF"/>
        </w:rPr>
        <w:t>[18] ROMERO, Sergio; MAÑANAS, Miguel A.; BARBANOJ, Manel J. A comparative study of automatic techniques for ocular artifact reduction in spontaneous EEG signals based on clinical target variables: a simulation case.</w:t>
      </w:r>
      <w:r w:rsidRPr="00756618">
        <w:rPr>
          <w:rFonts w:cs="Arial"/>
          <w:i/>
          <w:iCs/>
          <w:color w:val="222222"/>
          <w:sz w:val="20"/>
          <w:szCs w:val="20"/>
          <w:shd w:val="clear" w:color="auto" w:fill="FFFFFF"/>
        </w:rPr>
        <w:t>Computers in biology and medicine</w:t>
      </w:r>
      <w:r w:rsidRPr="00756618">
        <w:rPr>
          <w:rFonts w:cs="Arial"/>
          <w:color w:val="222222"/>
          <w:sz w:val="20"/>
          <w:szCs w:val="20"/>
          <w:shd w:val="clear" w:color="auto" w:fill="FFFFFF"/>
        </w:rPr>
        <w:t>, 2008, 38.3: 348-360.</w:t>
      </w:r>
    </w:p>
    <w:p w14:paraId="48B6EB3C" w14:textId="77777777" w:rsidR="00756618" w:rsidRPr="00756618" w:rsidRDefault="00756618" w:rsidP="00756618">
      <w:pPr>
        <w:rPr>
          <w:rFonts w:cs="Arial"/>
          <w:color w:val="222222"/>
          <w:sz w:val="20"/>
          <w:szCs w:val="20"/>
          <w:shd w:val="clear" w:color="auto" w:fill="FFFFFF"/>
        </w:rPr>
      </w:pPr>
      <w:r w:rsidRPr="00756618">
        <w:rPr>
          <w:rFonts w:cs="Arial"/>
          <w:color w:val="222222"/>
          <w:sz w:val="20"/>
          <w:szCs w:val="20"/>
          <w:shd w:val="clear" w:color="auto" w:fill="FFFFFF"/>
        </w:rPr>
        <w:t>[19] HALLEZ, Hans, et al. Review on solving the forward problem in EEG source analysis.</w:t>
      </w:r>
      <w:r w:rsidRPr="00756618">
        <w:rPr>
          <w:rStyle w:val="apple-converted-space"/>
          <w:rFonts w:cs="Arial"/>
          <w:color w:val="222222"/>
          <w:sz w:val="20"/>
          <w:szCs w:val="20"/>
          <w:shd w:val="clear" w:color="auto" w:fill="FFFFFF"/>
        </w:rPr>
        <w:t> </w:t>
      </w:r>
      <w:r w:rsidRPr="00756618">
        <w:rPr>
          <w:rFonts w:cs="Arial"/>
          <w:i/>
          <w:iCs/>
          <w:color w:val="222222"/>
          <w:sz w:val="20"/>
          <w:szCs w:val="20"/>
          <w:shd w:val="clear" w:color="auto" w:fill="FFFFFF"/>
        </w:rPr>
        <w:t>Journal of neuroengineering and rehabilitation</w:t>
      </w:r>
      <w:r w:rsidRPr="00756618">
        <w:rPr>
          <w:rFonts w:cs="Arial"/>
          <w:color w:val="222222"/>
          <w:sz w:val="20"/>
          <w:szCs w:val="20"/>
          <w:shd w:val="clear" w:color="auto" w:fill="FFFFFF"/>
        </w:rPr>
        <w:t>, 2007, 4.1: 1.</w:t>
      </w:r>
    </w:p>
    <w:p w14:paraId="2C6B2C5F" w14:textId="77777777" w:rsidR="00091814" w:rsidRDefault="00756618">
      <w:pPr>
        <w:rPr>
          <w:rFonts w:cs="Arial"/>
          <w:color w:val="222222"/>
          <w:sz w:val="20"/>
          <w:szCs w:val="20"/>
          <w:shd w:val="clear" w:color="auto" w:fill="FFFFFF"/>
        </w:rPr>
      </w:pPr>
      <w:r w:rsidRPr="00756618">
        <w:rPr>
          <w:rFonts w:cs="Arial"/>
          <w:color w:val="222222"/>
          <w:sz w:val="20"/>
          <w:szCs w:val="20"/>
          <w:shd w:val="clear" w:color="auto" w:fill="FFFFFF"/>
        </w:rPr>
        <w:t>[20] GRECH, Roberta, et al. Review on solving the inverse problem in EEG source analysis.</w:t>
      </w:r>
      <w:r w:rsidRPr="00756618">
        <w:rPr>
          <w:rStyle w:val="apple-converted-space"/>
          <w:rFonts w:cs="Arial"/>
          <w:color w:val="222222"/>
          <w:sz w:val="20"/>
          <w:szCs w:val="20"/>
          <w:shd w:val="clear" w:color="auto" w:fill="FFFFFF"/>
        </w:rPr>
        <w:t> </w:t>
      </w:r>
      <w:r w:rsidRPr="00756618">
        <w:rPr>
          <w:rFonts w:cs="Arial"/>
          <w:i/>
          <w:iCs/>
          <w:color w:val="222222"/>
          <w:sz w:val="20"/>
          <w:szCs w:val="20"/>
          <w:shd w:val="clear" w:color="auto" w:fill="FFFFFF"/>
        </w:rPr>
        <w:t>Journal of neuroengineering and rehabilitation</w:t>
      </w:r>
      <w:r w:rsidRPr="00756618">
        <w:rPr>
          <w:rFonts w:cs="Arial"/>
          <w:color w:val="222222"/>
          <w:sz w:val="20"/>
          <w:szCs w:val="20"/>
          <w:shd w:val="clear" w:color="auto" w:fill="FFFFFF"/>
        </w:rPr>
        <w:t>, 2008, 5.1: 1.</w:t>
      </w:r>
    </w:p>
    <w:p w14:paraId="26920E9B" w14:textId="77777777" w:rsidR="00BC4FD3" w:rsidRDefault="00BC4FD3" w:rsidP="00BC4FD3">
      <w:pPr>
        <w:rPr>
          <w:rFonts w:ascii="Arial" w:hAnsi="Arial" w:cs="Arial"/>
          <w:color w:val="222222"/>
          <w:sz w:val="20"/>
          <w:szCs w:val="20"/>
          <w:shd w:val="clear" w:color="auto" w:fill="FFFFFF"/>
        </w:rPr>
      </w:pPr>
      <w:r>
        <w:rPr>
          <w:rFonts w:ascii="Arial" w:hAnsi="Arial" w:cs="Arial"/>
          <w:color w:val="222222"/>
          <w:sz w:val="20"/>
          <w:szCs w:val="20"/>
          <w:shd w:val="clear" w:color="auto" w:fill="FFFFFF"/>
        </w:rPr>
        <w:lastRenderedPageBreak/>
        <w:t>[21] HOEKEMA, R., et al. Measurement of the conductivity of skull, temporarily removed during epilepsy surgery.</w:t>
      </w:r>
      <w:r>
        <w:rPr>
          <w:rStyle w:val="apple-converted-space"/>
          <w:rFonts w:ascii="Arial" w:hAnsi="Arial" w:cs="Arial"/>
          <w:color w:val="222222"/>
          <w:sz w:val="20"/>
          <w:szCs w:val="20"/>
          <w:shd w:val="clear" w:color="auto" w:fill="FFFFFF"/>
        </w:rPr>
        <w:t> </w:t>
      </w:r>
      <w:r>
        <w:rPr>
          <w:rFonts w:ascii="Arial" w:hAnsi="Arial" w:cs="Arial"/>
          <w:i/>
          <w:iCs/>
          <w:color w:val="222222"/>
          <w:sz w:val="20"/>
          <w:szCs w:val="20"/>
          <w:shd w:val="clear" w:color="auto" w:fill="FFFFFF"/>
        </w:rPr>
        <w:t>Brain topography</w:t>
      </w:r>
      <w:r>
        <w:rPr>
          <w:rFonts w:ascii="Arial" w:hAnsi="Arial" w:cs="Arial"/>
          <w:color w:val="222222"/>
          <w:sz w:val="20"/>
          <w:szCs w:val="20"/>
          <w:shd w:val="clear" w:color="auto" w:fill="FFFFFF"/>
        </w:rPr>
        <w:t>, 2003, 16.1: 29-38.</w:t>
      </w:r>
    </w:p>
    <w:p w14:paraId="4C471ED5" w14:textId="77777777" w:rsidR="00BC4FD3" w:rsidRPr="002C3AAF" w:rsidRDefault="00BC4FD3" w:rsidP="00BC4FD3">
      <w:r>
        <w:rPr>
          <w:rFonts w:ascii="Arial" w:hAnsi="Arial" w:cs="Arial"/>
          <w:color w:val="222222"/>
          <w:sz w:val="20"/>
          <w:szCs w:val="20"/>
          <w:shd w:val="clear" w:color="auto" w:fill="FFFFFF"/>
        </w:rPr>
        <w:t xml:space="preserve">[22] </w:t>
      </w:r>
      <w:r w:rsidRPr="007B02DD">
        <w:rPr>
          <w:rFonts w:ascii="Arial" w:hAnsi="Arial" w:cs="Arial"/>
          <w:color w:val="000000"/>
          <w:sz w:val="20"/>
          <w:szCs w:val="20"/>
          <w:shd w:val="clear" w:color="auto" w:fill="FFFFFF"/>
        </w:rPr>
        <w:t>What is the conductivity of the brain, CSF, skull and skin tissue?</w:t>
      </w:r>
      <w:r w:rsidRPr="007B02DD">
        <w:rPr>
          <w:rStyle w:val="apple-converted-space"/>
          <w:rFonts w:ascii="Arial" w:hAnsi="Arial" w:cs="Arial"/>
          <w:color w:val="000000"/>
          <w:sz w:val="20"/>
          <w:szCs w:val="20"/>
          <w:shd w:val="clear" w:color="auto" w:fill="FFFFFF"/>
        </w:rPr>
        <w:t> </w:t>
      </w:r>
      <w:r w:rsidRPr="007B02DD">
        <w:rPr>
          <w:rFonts w:ascii="Arial" w:hAnsi="Arial" w:cs="Arial"/>
          <w:i/>
          <w:iCs/>
          <w:color w:val="000000"/>
          <w:sz w:val="20"/>
          <w:szCs w:val="20"/>
        </w:rPr>
        <w:t>FieldTrip toolbox</w:t>
      </w:r>
      <w:r w:rsidRPr="007B02DD">
        <w:rPr>
          <w:rStyle w:val="apple-converted-space"/>
          <w:rFonts w:ascii="Arial" w:hAnsi="Arial" w:cs="Arial"/>
          <w:color w:val="000000"/>
          <w:sz w:val="20"/>
          <w:szCs w:val="20"/>
          <w:shd w:val="clear" w:color="auto" w:fill="FFFFFF"/>
        </w:rPr>
        <w:t> </w:t>
      </w:r>
      <w:r w:rsidRPr="007B02DD">
        <w:rPr>
          <w:rFonts w:ascii="Arial" w:hAnsi="Arial" w:cs="Arial"/>
          <w:color w:val="000000"/>
          <w:sz w:val="20"/>
          <w:szCs w:val="20"/>
          <w:shd w:val="clear" w:color="auto" w:fill="FFFFFF"/>
        </w:rPr>
        <w:t>[online]. University Nijmegen, Netherlands: Spaak, 2015 [cit. 2016-04-13]. Dostupné z: http://www.fieldtriptoolbox.org/faq/what_is_the_conductivity_of_the_brain_csf_skull_and_skin_tissue</w:t>
      </w:r>
    </w:p>
    <w:p w14:paraId="5F76B901" w14:textId="77777777" w:rsidR="00BC4FD3" w:rsidRDefault="00BC4FD3" w:rsidP="00BC4FD3">
      <w:pPr>
        <w:rPr>
          <w:rFonts w:ascii="Arial" w:hAnsi="Arial" w:cs="Arial"/>
          <w:color w:val="222222"/>
          <w:sz w:val="20"/>
          <w:szCs w:val="20"/>
          <w:shd w:val="clear" w:color="auto" w:fill="FFFFFF"/>
        </w:rPr>
      </w:pPr>
      <w:r>
        <w:rPr>
          <w:rFonts w:ascii="Arial" w:hAnsi="Arial" w:cs="Arial"/>
          <w:color w:val="222222"/>
          <w:sz w:val="20"/>
          <w:szCs w:val="20"/>
          <w:shd w:val="clear" w:color="auto" w:fill="FFFFFF"/>
        </w:rPr>
        <w:t>[23] WHITTINGSTALL, Kevin, et al. Effects of dipole position, orientation and noise on the accuracy of EEG source localization.</w:t>
      </w:r>
      <w:r>
        <w:rPr>
          <w:rStyle w:val="apple-converted-space"/>
          <w:rFonts w:ascii="Arial" w:hAnsi="Arial" w:cs="Arial"/>
          <w:color w:val="222222"/>
          <w:sz w:val="20"/>
          <w:szCs w:val="20"/>
          <w:shd w:val="clear" w:color="auto" w:fill="FFFFFF"/>
        </w:rPr>
        <w:t> </w:t>
      </w:r>
      <w:r>
        <w:rPr>
          <w:rFonts w:ascii="Arial" w:hAnsi="Arial" w:cs="Arial"/>
          <w:i/>
          <w:iCs/>
          <w:color w:val="222222"/>
          <w:sz w:val="20"/>
          <w:szCs w:val="20"/>
          <w:shd w:val="clear" w:color="auto" w:fill="FFFFFF"/>
        </w:rPr>
        <w:t>Biomedical engineering online</w:t>
      </w:r>
      <w:r>
        <w:rPr>
          <w:rFonts w:ascii="Arial" w:hAnsi="Arial" w:cs="Arial"/>
          <w:color w:val="222222"/>
          <w:sz w:val="20"/>
          <w:szCs w:val="20"/>
          <w:shd w:val="clear" w:color="auto" w:fill="FFFFFF"/>
        </w:rPr>
        <w:t>, 2003, 2.1: 14.</w:t>
      </w:r>
    </w:p>
    <w:p w14:paraId="68A43D38" w14:textId="77777777" w:rsidR="00BC4FD3" w:rsidRDefault="00BC4FD3" w:rsidP="00BC4FD3">
      <w:pPr>
        <w:rPr>
          <w:rFonts w:ascii="Arial" w:hAnsi="Arial" w:cs="Arial"/>
          <w:color w:val="222222"/>
          <w:sz w:val="20"/>
          <w:szCs w:val="20"/>
          <w:shd w:val="clear" w:color="auto" w:fill="FFFFFF"/>
        </w:rPr>
      </w:pPr>
      <w:r>
        <w:rPr>
          <w:rFonts w:ascii="Arial" w:hAnsi="Arial" w:cs="Arial"/>
          <w:color w:val="222222"/>
          <w:sz w:val="20"/>
          <w:szCs w:val="20"/>
          <w:shd w:val="clear" w:color="auto" w:fill="FFFFFF"/>
        </w:rPr>
        <w:t>[24] HENSON, M/EEG source analysis SPM for fMRI/PET/VBM. (Přednáška) Londýn, UCL Institute of Neurology, 5. 2011</w:t>
      </w:r>
    </w:p>
    <w:p w14:paraId="7FCD6FB9" w14:textId="77777777" w:rsidR="00BC4FD3" w:rsidRPr="00D815EC" w:rsidRDefault="00BC4FD3" w:rsidP="00BC4FD3">
      <w:r>
        <w:rPr>
          <w:rFonts w:ascii="Arial" w:hAnsi="Arial" w:cs="Arial"/>
          <w:color w:val="222222"/>
          <w:sz w:val="20"/>
          <w:szCs w:val="20"/>
          <w:shd w:val="clear" w:color="auto" w:fill="FFFFFF"/>
        </w:rPr>
        <w:t>[25] MATHYS, Bayesian inference SPM Course. (Přednáška) Londýn, UCL Institute of Neurology, 11. 5. 2015</w:t>
      </w:r>
    </w:p>
    <w:p w14:paraId="0743F902" w14:textId="77777777" w:rsidR="00BC4FD3" w:rsidRDefault="00BC4FD3" w:rsidP="00BC4FD3">
      <w:pPr>
        <w:rPr>
          <w:rFonts w:ascii="Arial" w:hAnsi="Arial" w:cs="Arial"/>
          <w:color w:val="222222"/>
          <w:sz w:val="20"/>
          <w:szCs w:val="20"/>
          <w:shd w:val="clear" w:color="auto" w:fill="FFFFFF"/>
        </w:rPr>
      </w:pPr>
      <w:r>
        <w:t xml:space="preserve">[26] </w:t>
      </w:r>
      <w:r>
        <w:rPr>
          <w:rFonts w:ascii="Arial" w:hAnsi="Arial" w:cs="Arial"/>
          <w:color w:val="222222"/>
          <w:sz w:val="20"/>
          <w:szCs w:val="20"/>
          <w:shd w:val="clear" w:color="auto" w:fill="FFFFFF"/>
        </w:rPr>
        <w:t>GABRIEL, S.; LAU, R. W.; GABRIEL, Camelia. The dielectric properties of biological tissues: II. Measurements in the frequency range 10 Hz to 20 GHz.</w:t>
      </w:r>
      <w:r>
        <w:rPr>
          <w:rFonts w:ascii="Arial" w:hAnsi="Arial" w:cs="Arial"/>
          <w:i/>
          <w:iCs/>
          <w:color w:val="222222"/>
          <w:sz w:val="20"/>
          <w:szCs w:val="20"/>
          <w:shd w:val="clear" w:color="auto" w:fill="FFFFFF"/>
        </w:rPr>
        <w:t>Physics in medicine and biology</w:t>
      </w:r>
      <w:r>
        <w:rPr>
          <w:rFonts w:ascii="Arial" w:hAnsi="Arial" w:cs="Arial"/>
          <w:color w:val="222222"/>
          <w:sz w:val="20"/>
          <w:szCs w:val="20"/>
          <w:shd w:val="clear" w:color="auto" w:fill="FFFFFF"/>
        </w:rPr>
        <w:t>, 1996, 41.11: 2251.</w:t>
      </w:r>
    </w:p>
    <w:p w14:paraId="55B46B50" w14:textId="77777777" w:rsidR="00BC4FD3" w:rsidRDefault="00BC4FD3" w:rsidP="00BC4FD3">
      <w:pPr>
        <w:rPr>
          <w:rFonts w:ascii="Arial" w:hAnsi="Arial" w:cs="Arial"/>
          <w:color w:val="222222"/>
          <w:sz w:val="20"/>
          <w:szCs w:val="20"/>
          <w:shd w:val="clear" w:color="auto" w:fill="FFFFFF"/>
        </w:rPr>
      </w:pPr>
      <w:r>
        <w:t xml:space="preserve">[27] </w:t>
      </w:r>
      <w:r>
        <w:rPr>
          <w:rFonts w:ascii="Arial" w:hAnsi="Arial" w:cs="Arial"/>
          <w:color w:val="222222"/>
          <w:sz w:val="20"/>
          <w:szCs w:val="20"/>
          <w:shd w:val="clear" w:color="auto" w:fill="FFFFFF"/>
        </w:rPr>
        <w:t>MANOLA, Lubomir, et al. Modelling motor cortex stimulation for chronic pain control: electrical potential field, activating functions and responses of simple nerve fibre models.</w:t>
      </w:r>
      <w:r>
        <w:rPr>
          <w:rStyle w:val="apple-converted-space"/>
          <w:rFonts w:ascii="Arial" w:hAnsi="Arial" w:cs="Arial"/>
          <w:color w:val="222222"/>
          <w:sz w:val="20"/>
          <w:szCs w:val="20"/>
          <w:shd w:val="clear" w:color="auto" w:fill="FFFFFF"/>
        </w:rPr>
        <w:t> </w:t>
      </w:r>
      <w:r>
        <w:rPr>
          <w:rFonts w:ascii="Arial" w:hAnsi="Arial" w:cs="Arial"/>
          <w:i/>
          <w:iCs/>
          <w:color w:val="222222"/>
          <w:sz w:val="20"/>
          <w:szCs w:val="20"/>
          <w:shd w:val="clear" w:color="auto" w:fill="FFFFFF"/>
        </w:rPr>
        <w:t>Medical and biological engineering and computing</w:t>
      </w:r>
      <w:r>
        <w:rPr>
          <w:rFonts w:ascii="Arial" w:hAnsi="Arial" w:cs="Arial"/>
          <w:color w:val="222222"/>
          <w:sz w:val="20"/>
          <w:szCs w:val="20"/>
          <w:shd w:val="clear" w:color="auto" w:fill="FFFFFF"/>
        </w:rPr>
        <w:t>, 2005, 43.3: 335-343.</w:t>
      </w:r>
    </w:p>
    <w:p w14:paraId="0585AEA3" w14:textId="77777777" w:rsidR="00264B0D" w:rsidRDefault="00264B0D" w:rsidP="00264B0D">
      <w:pPr>
        <w:rPr>
          <w:rFonts w:ascii="Open Sans" w:hAnsi="Open Sans"/>
          <w:color w:val="000000"/>
          <w:shd w:val="clear" w:color="auto" w:fill="FFFFFF"/>
        </w:rPr>
      </w:pPr>
      <w:r>
        <w:t xml:space="preserve">[28] </w:t>
      </w:r>
      <w:r>
        <w:rPr>
          <w:rFonts w:ascii="Open Sans" w:hAnsi="Open Sans"/>
          <w:color w:val="000000"/>
          <w:shd w:val="clear" w:color="auto" w:fill="FFFFFF"/>
        </w:rPr>
        <w:t>ASHBURNER, John a Gareth BARNES.</w:t>
      </w:r>
      <w:r>
        <w:rPr>
          <w:rStyle w:val="apple-converted-space"/>
          <w:rFonts w:ascii="Open Sans" w:hAnsi="Open Sans"/>
          <w:color w:val="000000"/>
          <w:shd w:val="clear" w:color="auto" w:fill="FFFFFF"/>
        </w:rPr>
        <w:t> </w:t>
      </w:r>
      <w:r>
        <w:rPr>
          <w:rFonts w:ascii="Open Sans" w:hAnsi="Open Sans"/>
          <w:i/>
          <w:iCs/>
          <w:color w:val="000000"/>
        </w:rPr>
        <w:t>SPM12 Manual</w:t>
      </w:r>
      <w:r>
        <w:rPr>
          <w:rStyle w:val="apple-converted-space"/>
          <w:rFonts w:ascii="Open Sans" w:hAnsi="Open Sans"/>
          <w:color w:val="000000"/>
          <w:shd w:val="clear" w:color="auto" w:fill="FFFFFF"/>
        </w:rPr>
        <w:t> </w:t>
      </w:r>
      <w:r>
        <w:rPr>
          <w:rFonts w:ascii="Open Sans" w:hAnsi="Open Sans"/>
          <w:color w:val="000000"/>
          <w:shd w:val="clear" w:color="auto" w:fill="FFFFFF"/>
        </w:rPr>
        <w:t>[online]. London, 2016 [cit. 2016-03-02]. Dostupné z: http://www.fil.ion.ucl.ac.uk/spm/doc/manual.pdf. Institute of Neurology, UCL.</w:t>
      </w:r>
    </w:p>
    <w:p w14:paraId="74895D22" w14:textId="77777777" w:rsidR="00264B0D" w:rsidRPr="00B06024" w:rsidRDefault="00264B0D" w:rsidP="00264B0D">
      <w:pPr>
        <w:rPr>
          <w:rFonts w:ascii="Open Sans" w:hAnsi="Open Sans"/>
          <w:color w:val="000000"/>
          <w:shd w:val="clear" w:color="auto" w:fill="FFFFFF"/>
        </w:rPr>
      </w:pPr>
      <w:r>
        <w:t>[29]</w:t>
      </w:r>
      <w:r w:rsidRPr="00940005">
        <w:rPr>
          <w:rFonts w:ascii="Arial" w:hAnsi="Arial" w:cs="Arial"/>
          <w:color w:val="222222"/>
          <w:sz w:val="20"/>
          <w:szCs w:val="20"/>
          <w:shd w:val="clear" w:color="auto" w:fill="FFFFFF"/>
        </w:rPr>
        <w:t xml:space="preserve"> </w:t>
      </w:r>
      <w:r>
        <w:rPr>
          <w:rFonts w:ascii="Arial" w:hAnsi="Arial" w:cs="Arial"/>
          <w:color w:val="222222"/>
          <w:sz w:val="20"/>
          <w:szCs w:val="20"/>
          <w:shd w:val="clear" w:color="auto" w:fill="FFFFFF"/>
        </w:rPr>
        <w:t>MICHEL, Christoph M., et al. EEG source imaging.</w:t>
      </w:r>
      <w:r>
        <w:rPr>
          <w:rStyle w:val="apple-converted-space"/>
          <w:rFonts w:ascii="Arial" w:hAnsi="Arial" w:cs="Arial"/>
          <w:color w:val="222222"/>
          <w:sz w:val="20"/>
          <w:szCs w:val="20"/>
          <w:shd w:val="clear" w:color="auto" w:fill="FFFFFF"/>
        </w:rPr>
        <w:t> </w:t>
      </w:r>
      <w:r>
        <w:rPr>
          <w:rFonts w:ascii="Arial" w:hAnsi="Arial" w:cs="Arial"/>
          <w:i/>
          <w:iCs/>
          <w:color w:val="222222"/>
          <w:sz w:val="20"/>
          <w:szCs w:val="20"/>
          <w:shd w:val="clear" w:color="auto" w:fill="FFFFFF"/>
        </w:rPr>
        <w:t>Clinical neurophysiology</w:t>
      </w:r>
      <w:r>
        <w:rPr>
          <w:rFonts w:ascii="Arial" w:hAnsi="Arial" w:cs="Arial"/>
          <w:color w:val="222222"/>
          <w:sz w:val="20"/>
          <w:szCs w:val="20"/>
          <w:shd w:val="clear" w:color="auto" w:fill="FFFFFF"/>
        </w:rPr>
        <w:t>, 2004, 115.10: 2195-2222.</w:t>
      </w:r>
    </w:p>
    <w:p w14:paraId="54C6CADA" w14:textId="77777777" w:rsidR="00264B0D" w:rsidRDefault="00264B0D" w:rsidP="00264B0D">
      <w:r>
        <w:rPr>
          <w:rFonts w:ascii="Arial" w:hAnsi="Arial" w:cs="Arial"/>
          <w:color w:val="222222"/>
          <w:sz w:val="20"/>
          <w:szCs w:val="20"/>
          <w:shd w:val="clear" w:color="auto" w:fill="FFFFFF"/>
        </w:rPr>
        <w:t>[30]</w:t>
      </w:r>
      <w:r w:rsidRPr="005E7983">
        <w:rPr>
          <w:rFonts w:ascii="Arial" w:hAnsi="Arial" w:cs="Arial"/>
          <w:color w:val="222222"/>
          <w:sz w:val="20"/>
          <w:szCs w:val="20"/>
          <w:shd w:val="clear" w:color="auto" w:fill="FFFFFF"/>
        </w:rPr>
        <w:t xml:space="preserve"> </w:t>
      </w:r>
      <w:r>
        <w:rPr>
          <w:rFonts w:ascii="Arial" w:hAnsi="Arial" w:cs="Arial"/>
          <w:color w:val="222222"/>
          <w:sz w:val="20"/>
          <w:szCs w:val="20"/>
          <w:shd w:val="clear" w:color="auto" w:fill="FFFFFF"/>
        </w:rPr>
        <w:t>CABEZA, Roberto; NYBERG, Lars. Imaging cognition II: An empirical review of 275 PET and fMRI studies.</w:t>
      </w:r>
      <w:r>
        <w:rPr>
          <w:rStyle w:val="apple-converted-space"/>
          <w:rFonts w:ascii="Arial" w:hAnsi="Arial" w:cs="Arial"/>
          <w:color w:val="222222"/>
          <w:sz w:val="20"/>
          <w:szCs w:val="20"/>
          <w:shd w:val="clear" w:color="auto" w:fill="FFFFFF"/>
        </w:rPr>
        <w:t> </w:t>
      </w:r>
      <w:r>
        <w:rPr>
          <w:rFonts w:ascii="Arial" w:hAnsi="Arial" w:cs="Arial"/>
          <w:i/>
          <w:iCs/>
          <w:color w:val="222222"/>
          <w:sz w:val="20"/>
          <w:szCs w:val="20"/>
          <w:shd w:val="clear" w:color="auto" w:fill="FFFFFF"/>
        </w:rPr>
        <w:t>Journal of cognitive neuroscience</w:t>
      </w:r>
      <w:r>
        <w:rPr>
          <w:rFonts w:ascii="Arial" w:hAnsi="Arial" w:cs="Arial"/>
          <w:color w:val="222222"/>
          <w:sz w:val="20"/>
          <w:szCs w:val="20"/>
          <w:shd w:val="clear" w:color="auto" w:fill="FFFFFF"/>
        </w:rPr>
        <w:t>, 2000, 12.1: 1-47.</w:t>
      </w:r>
    </w:p>
    <w:p w14:paraId="6960DD71" w14:textId="77777777" w:rsidR="00264B0D" w:rsidRDefault="00264B0D" w:rsidP="00264B0D">
      <w:pPr>
        <w:rPr>
          <w:rFonts w:ascii="Arial" w:hAnsi="Arial" w:cs="Arial"/>
          <w:color w:val="222222"/>
          <w:sz w:val="20"/>
          <w:szCs w:val="20"/>
          <w:shd w:val="clear" w:color="auto" w:fill="FFFFFF"/>
        </w:rPr>
      </w:pPr>
      <w:r>
        <w:t>[31]</w:t>
      </w:r>
      <w:r w:rsidRPr="00F94718">
        <w:rPr>
          <w:rFonts w:ascii="Arial" w:hAnsi="Arial" w:cs="Arial"/>
          <w:color w:val="222222"/>
          <w:sz w:val="20"/>
          <w:szCs w:val="20"/>
          <w:shd w:val="clear" w:color="auto" w:fill="FFFFFF"/>
        </w:rPr>
        <w:t xml:space="preserve"> </w:t>
      </w:r>
      <w:r>
        <w:rPr>
          <w:rFonts w:ascii="Arial" w:hAnsi="Arial" w:cs="Arial"/>
          <w:color w:val="222222"/>
          <w:sz w:val="20"/>
          <w:szCs w:val="20"/>
          <w:shd w:val="clear" w:color="auto" w:fill="FFFFFF"/>
        </w:rPr>
        <w:t>SRINIVASAN, Ramesh, et al. Spatial sampling and filtering of EEG with spline laplacians to estimate cortical potentials.</w:t>
      </w:r>
      <w:r>
        <w:rPr>
          <w:rStyle w:val="apple-converted-space"/>
          <w:rFonts w:ascii="Arial" w:hAnsi="Arial" w:cs="Arial"/>
          <w:color w:val="222222"/>
          <w:sz w:val="20"/>
          <w:szCs w:val="20"/>
          <w:shd w:val="clear" w:color="auto" w:fill="FFFFFF"/>
        </w:rPr>
        <w:t> </w:t>
      </w:r>
      <w:r>
        <w:rPr>
          <w:rFonts w:ascii="Arial" w:hAnsi="Arial" w:cs="Arial"/>
          <w:i/>
          <w:iCs/>
          <w:color w:val="222222"/>
          <w:sz w:val="20"/>
          <w:szCs w:val="20"/>
          <w:shd w:val="clear" w:color="auto" w:fill="FFFFFF"/>
        </w:rPr>
        <w:t>Brain topography</w:t>
      </w:r>
      <w:r>
        <w:rPr>
          <w:rFonts w:ascii="Arial" w:hAnsi="Arial" w:cs="Arial"/>
          <w:color w:val="222222"/>
          <w:sz w:val="20"/>
          <w:szCs w:val="20"/>
          <w:shd w:val="clear" w:color="auto" w:fill="FFFFFF"/>
        </w:rPr>
        <w:t>, 1996, 8.4: 355-366.</w:t>
      </w:r>
    </w:p>
    <w:p w14:paraId="441C267F" w14:textId="77777777" w:rsidR="00264B0D" w:rsidRDefault="00264B0D" w:rsidP="00264B0D">
      <w:pPr>
        <w:rPr>
          <w:rFonts w:ascii="Arial" w:hAnsi="Arial" w:cs="Arial"/>
          <w:color w:val="222222"/>
          <w:sz w:val="20"/>
          <w:szCs w:val="20"/>
          <w:shd w:val="clear" w:color="auto" w:fill="FFFFFF"/>
        </w:rPr>
      </w:pPr>
      <w:r>
        <w:rPr>
          <w:rFonts w:ascii="Arial" w:hAnsi="Arial" w:cs="Arial"/>
          <w:color w:val="222222"/>
          <w:sz w:val="20"/>
          <w:szCs w:val="20"/>
          <w:shd w:val="clear" w:color="auto" w:fill="FFFFFF"/>
        </w:rPr>
        <w:t>[32]</w:t>
      </w:r>
      <w:r w:rsidRPr="00F94718">
        <w:rPr>
          <w:rFonts w:ascii="Arial" w:hAnsi="Arial" w:cs="Arial"/>
          <w:color w:val="222222"/>
          <w:sz w:val="20"/>
          <w:szCs w:val="20"/>
          <w:shd w:val="clear" w:color="auto" w:fill="FFFFFF"/>
        </w:rPr>
        <w:t xml:space="preserve"> </w:t>
      </w:r>
      <w:r>
        <w:rPr>
          <w:rFonts w:ascii="Arial" w:hAnsi="Arial" w:cs="Arial"/>
          <w:color w:val="222222"/>
          <w:sz w:val="20"/>
          <w:szCs w:val="20"/>
          <w:shd w:val="clear" w:color="auto" w:fill="FFFFFF"/>
        </w:rPr>
        <w:t>SPITZER, A. Robert, et al. A method for determining optimal interelectrode spacing for cerebral topographic mapping.</w:t>
      </w:r>
      <w:r>
        <w:rPr>
          <w:rStyle w:val="apple-converted-space"/>
          <w:rFonts w:ascii="Arial" w:hAnsi="Arial" w:cs="Arial"/>
          <w:color w:val="222222"/>
          <w:sz w:val="20"/>
          <w:szCs w:val="20"/>
          <w:shd w:val="clear" w:color="auto" w:fill="FFFFFF"/>
        </w:rPr>
        <w:t> </w:t>
      </w:r>
      <w:r>
        <w:rPr>
          <w:rFonts w:ascii="Arial" w:hAnsi="Arial" w:cs="Arial"/>
          <w:i/>
          <w:iCs/>
          <w:color w:val="222222"/>
          <w:sz w:val="20"/>
          <w:szCs w:val="20"/>
          <w:shd w:val="clear" w:color="auto" w:fill="FFFFFF"/>
        </w:rPr>
        <w:t>Electroencephalography and clinical Neurophysiology</w:t>
      </w:r>
      <w:r>
        <w:rPr>
          <w:rFonts w:ascii="Arial" w:hAnsi="Arial" w:cs="Arial"/>
          <w:color w:val="222222"/>
          <w:sz w:val="20"/>
          <w:szCs w:val="20"/>
          <w:shd w:val="clear" w:color="auto" w:fill="FFFFFF"/>
        </w:rPr>
        <w:t>, 1989, 72.4: 355-361.</w:t>
      </w:r>
    </w:p>
    <w:p w14:paraId="06FDA5F0" w14:textId="77777777" w:rsidR="00264B0D" w:rsidRDefault="00264B0D" w:rsidP="00264B0D">
      <w:pPr>
        <w:rPr>
          <w:rFonts w:ascii="Arial" w:hAnsi="Arial" w:cs="Arial"/>
          <w:color w:val="222222"/>
          <w:sz w:val="20"/>
          <w:szCs w:val="20"/>
          <w:shd w:val="clear" w:color="auto" w:fill="FFFFFF"/>
        </w:rPr>
      </w:pPr>
      <w:r>
        <w:rPr>
          <w:rFonts w:ascii="Arial" w:hAnsi="Arial" w:cs="Arial"/>
          <w:color w:val="222222"/>
          <w:sz w:val="20"/>
          <w:szCs w:val="20"/>
          <w:shd w:val="clear" w:color="auto" w:fill="FFFFFF"/>
        </w:rPr>
        <w:t>[33] LANTZ, G., et al. Epileptic source localization with high density EEG: how many electrodes are needed?.</w:t>
      </w:r>
      <w:r>
        <w:rPr>
          <w:rStyle w:val="apple-converted-space"/>
          <w:rFonts w:ascii="Arial" w:hAnsi="Arial" w:cs="Arial"/>
          <w:color w:val="222222"/>
          <w:sz w:val="20"/>
          <w:szCs w:val="20"/>
          <w:shd w:val="clear" w:color="auto" w:fill="FFFFFF"/>
        </w:rPr>
        <w:t> </w:t>
      </w:r>
      <w:r>
        <w:rPr>
          <w:rFonts w:ascii="Arial" w:hAnsi="Arial" w:cs="Arial"/>
          <w:i/>
          <w:iCs/>
          <w:color w:val="222222"/>
          <w:sz w:val="20"/>
          <w:szCs w:val="20"/>
          <w:shd w:val="clear" w:color="auto" w:fill="FFFFFF"/>
        </w:rPr>
        <w:t>Clinical neurophysiology</w:t>
      </w:r>
      <w:r>
        <w:rPr>
          <w:rFonts w:ascii="Arial" w:hAnsi="Arial" w:cs="Arial"/>
          <w:color w:val="222222"/>
          <w:sz w:val="20"/>
          <w:szCs w:val="20"/>
          <w:shd w:val="clear" w:color="auto" w:fill="FFFFFF"/>
        </w:rPr>
        <w:t>, 2003, 114.1: 63-69.</w:t>
      </w:r>
    </w:p>
    <w:p w14:paraId="4BD3ACD2" w14:textId="77777777" w:rsidR="00264B0D" w:rsidRDefault="00264B0D" w:rsidP="00264B0D">
      <w:pPr>
        <w:rPr>
          <w:rFonts w:ascii="Arial" w:hAnsi="Arial" w:cs="Arial"/>
          <w:color w:val="222222"/>
          <w:sz w:val="20"/>
          <w:szCs w:val="20"/>
          <w:shd w:val="clear" w:color="auto" w:fill="FFFFFF"/>
        </w:rPr>
      </w:pPr>
      <w:r>
        <w:rPr>
          <w:rFonts w:ascii="Arial" w:hAnsi="Arial" w:cs="Arial"/>
          <w:color w:val="222222"/>
          <w:sz w:val="20"/>
          <w:szCs w:val="20"/>
          <w:shd w:val="clear" w:color="auto" w:fill="FFFFFF"/>
        </w:rPr>
        <w:t>[34]</w:t>
      </w:r>
      <w:r w:rsidRPr="00DC387B">
        <w:rPr>
          <w:rFonts w:ascii="Arial" w:hAnsi="Arial" w:cs="Arial"/>
          <w:color w:val="222222"/>
          <w:sz w:val="20"/>
          <w:szCs w:val="20"/>
          <w:shd w:val="clear" w:color="auto" w:fill="FFFFFF"/>
        </w:rPr>
        <w:t xml:space="preserve"> </w:t>
      </w:r>
      <w:r>
        <w:rPr>
          <w:rFonts w:ascii="Arial" w:hAnsi="Arial" w:cs="Arial"/>
          <w:color w:val="222222"/>
          <w:sz w:val="20"/>
          <w:szCs w:val="20"/>
          <w:shd w:val="clear" w:color="auto" w:fill="FFFFFF"/>
        </w:rPr>
        <w:t>BENAR, C. G.; GOTMAN, J.</w:t>
      </w:r>
      <w:r>
        <w:rPr>
          <w:rStyle w:val="apple-converted-space"/>
          <w:rFonts w:ascii="Arial" w:hAnsi="Arial" w:cs="Arial"/>
          <w:color w:val="222222"/>
          <w:sz w:val="20"/>
          <w:szCs w:val="20"/>
          <w:shd w:val="clear" w:color="auto" w:fill="FFFFFF"/>
        </w:rPr>
        <w:t> </w:t>
      </w:r>
      <w:r>
        <w:rPr>
          <w:rFonts w:ascii="Arial" w:hAnsi="Arial" w:cs="Arial"/>
          <w:i/>
          <w:iCs/>
          <w:color w:val="222222"/>
          <w:sz w:val="20"/>
          <w:szCs w:val="20"/>
          <w:shd w:val="clear" w:color="auto" w:fill="FFFFFF"/>
        </w:rPr>
        <w:t>Non-uniform spatial sampling in EEG source analysis</w:t>
      </w:r>
      <w:r>
        <w:rPr>
          <w:rFonts w:ascii="Arial" w:hAnsi="Arial" w:cs="Arial"/>
          <w:color w:val="222222"/>
          <w:sz w:val="20"/>
          <w:szCs w:val="20"/>
          <w:shd w:val="clear" w:color="auto" w:fill="FFFFFF"/>
        </w:rPr>
        <w:t>. MCGILL UNIV MONTREAL (QUEBEC), 2001.</w:t>
      </w:r>
    </w:p>
    <w:p w14:paraId="1299DCD1" w14:textId="77777777" w:rsidR="00264B0D" w:rsidRDefault="00264B0D" w:rsidP="00264B0D">
      <w:pPr>
        <w:rPr>
          <w:rFonts w:ascii="Arial" w:hAnsi="Arial" w:cs="Arial"/>
          <w:color w:val="222222"/>
          <w:sz w:val="20"/>
          <w:szCs w:val="20"/>
          <w:shd w:val="clear" w:color="auto" w:fill="FFFFFF"/>
        </w:rPr>
      </w:pPr>
      <w:r>
        <w:rPr>
          <w:rFonts w:ascii="Arial" w:hAnsi="Arial" w:cs="Arial"/>
          <w:color w:val="222222"/>
          <w:sz w:val="20"/>
          <w:szCs w:val="20"/>
          <w:shd w:val="clear" w:color="auto" w:fill="FFFFFF"/>
        </w:rPr>
        <w:t>[35] LITVAK, Vladimir, et al. EEG and MEG data analysis in SPM8.</w:t>
      </w:r>
      <w:r>
        <w:rPr>
          <w:rStyle w:val="apple-converted-space"/>
          <w:rFonts w:ascii="Arial" w:hAnsi="Arial" w:cs="Arial"/>
          <w:color w:val="222222"/>
          <w:sz w:val="20"/>
          <w:szCs w:val="20"/>
          <w:shd w:val="clear" w:color="auto" w:fill="FFFFFF"/>
        </w:rPr>
        <w:t> </w:t>
      </w:r>
      <w:r>
        <w:rPr>
          <w:rFonts w:ascii="Arial" w:hAnsi="Arial" w:cs="Arial"/>
          <w:i/>
          <w:iCs/>
          <w:color w:val="222222"/>
          <w:sz w:val="20"/>
          <w:szCs w:val="20"/>
          <w:shd w:val="clear" w:color="auto" w:fill="FFFFFF"/>
        </w:rPr>
        <w:t>Computational intelligence and neuroscience</w:t>
      </w:r>
      <w:r>
        <w:rPr>
          <w:rFonts w:ascii="Arial" w:hAnsi="Arial" w:cs="Arial"/>
          <w:color w:val="222222"/>
          <w:sz w:val="20"/>
          <w:szCs w:val="20"/>
          <w:shd w:val="clear" w:color="auto" w:fill="FFFFFF"/>
        </w:rPr>
        <w:t>, 2011, 2011.</w:t>
      </w:r>
    </w:p>
    <w:p w14:paraId="33B90050" w14:textId="77777777" w:rsidR="00264B0D" w:rsidRDefault="00264B0D" w:rsidP="00264B0D">
      <w:pPr>
        <w:rPr>
          <w:rFonts w:ascii="Arial" w:hAnsi="Arial" w:cs="Arial"/>
          <w:color w:val="222222"/>
          <w:sz w:val="20"/>
          <w:szCs w:val="20"/>
          <w:shd w:val="clear" w:color="auto" w:fill="FFFFFF"/>
        </w:rPr>
      </w:pPr>
      <w:r>
        <w:rPr>
          <w:rFonts w:ascii="Arial" w:hAnsi="Arial" w:cs="Arial"/>
          <w:color w:val="222222"/>
          <w:sz w:val="20"/>
          <w:szCs w:val="20"/>
          <w:shd w:val="clear" w:color="auto" w:fill="FFFFFF"/>
        </w:rPr>
        <w:t>[36] PATARAIA, Ekaterina, et al. Magnetoencephalography in presurgical epilepsy evaluation.</w:t>
      </w:r>
      <w:r>
        <w:rPr>
          <w:rStyle w:val="apple-converted-space"/>
          <w:rFonts w:ascii="Arial" w:hAnsi="Arial" w:cs="Arial"/>
          <w:color w:val="222222"/>
          <w:sz w:val="20"/>
          <w:szCs w:val="20"/>
          <w:shd w:val="clear" w:color="auto" w:fill="FFFFFF"/>
        </w:rPr>
        <w:t> </w:t>
      </w:r>
      <w:r>
        <w:rPr>
          <w:rFonts w:ascii="Arial" w:hAnsi="Arial" w:cs="Arial"/>
          <w:i/>
          <w:iCs/>
          <w:color w:val="222222"/>
          <w:sz w:val="20"/>
          <w:szCs w:val="20"/>
          <w:shd w:val="clear" w:color="auto" w:fill="FFFFFF"/>
        </w:rPr>
        <w:t>Neurosurgical review</w:t>
      </w:r>
      <w:r>
        <w:rPr>
          <w:rFonts w:ascii="Arial" w:hAnsi="Arial" w:cs="Arial"/>
          <w:color w:val="222222"/>
          <w:sz w:val="20"/>
          <w:szCs w:val="20"/>
          <w:shd w:val="clear" w:color="auto" w:fill="FFFFFF"/>
        </w:rPr>
        <w:t>, 2002, 25.3: 141-159.</w:t>
      </w:r>
    </w:p>
    <w:p w14:paraId="5B4DD45A" w14:textId="77777777" w:rsidR="00264B0D" w:rsidRDefault="00264B0D" w:rsidP="00264B0D">
      <w:pPr>
        <w:rPr>
          <w:rFonts w:ascii="Arial" w:hAnsi="Arial" w:cs="Arial"/>
          <w:color w:val="222222"/>
          <w:sz w:val="20"/>
          <w:szCs w:val="20"/>
          <w:shd w:val="clear" w:color="auto" w:fill="FFFFFF"/>
        </w:rPr>
      </w:pPr>
      <w:r>
        <w:rPr>
          <w:rFonts w:ascii="Arial" w:hAnsi="Arial" w:cs="Arial"/>
          <w:color w:val="222222"/>
          <w:sz w:val="20"/>
          <w:szCs w:val="20"/>
          <w:shd w:val="clear" w:color="auto" w:fill="FFFFFF"/>
        </w:rPr>
        <w:t>[37] WILLIAMSON, Samuel J., et al. Advantages and limitations of magnetic source imaging.</w:t>
      </w:r>
      <w:r>
        <w:rPr>
          <w:rStyle w:val="apple-converted-space"/>
          <w:rFonts w:ascii="Arial" w:hAnsi="Arial" w:cs="Arial"/>
          <w:color w:val="222222"/>
          <w:sz w:val="20"/>
          <w:szCs w:val="20"/>
          <w:shd w:val="clear" w:color="auto" w:fill="FFFFFF"/>
        </w:rPr>
        <w:t> </w:t>
      </w:r>
      <w:r>
        <w:rPr>
          <w:rFonts w:ascii="Arial" w:hAnsi="Arial" w:cs="Arial"/>
          <w:i/>
          <w:iCs/>
          <w:color w:val="222222"/>
          <w:sz w:val="20"/>
          <w:szCs w:val="20"/>
          <w:shd w:val="clear" w:color="auto" w:fill="FFFFFF"/>
        </w:rPr>
        <w:t>Brain topography</w:t>
      </w:r>
      <w:r>
        <w:rPr>
          <w:rFonts w:ascii="Arial" w:hAnsi="Arial" w:cs="Arial"/>
          <w:color w:val="222222"/>
          <w:sz w:val="20"/>
          <w:szCs w:val="20"/>
          <w:shd w:val="clear" w:color="auto" w:fill="FFFFFF"/>
        </w:rPr>
        <w:t>, 1991, 4.2: 169-180.</w:t>
      </w:r>
    </w:p>
    <w:p w14:paraId="53D871FC" w14:textId="77777777" w:rsidR="00264B0D" w:rsidRDefault="00264B0D" w:rsidP="00264B0D">
      <w:pPr>
        <w:rPr>
          <w:rFonts w:ascii="Arial" w:hAnsi="Arial" w:cs="Arial"/>
          <w:color w:val="222222"/>
          <w:sz w:val="20"/>
          <w:szCs w:val="20"/>
          <w:shd w:val="clear" w:color="auto" w:fill="FFFFFF"/>
        </w:rPr>
      </w:pPr>
      <w:r>
        <w:rPr>
          <w:rFonts w:ascii="Arial" w:hAnsi="Arial" w:cs="Arial"/>
          <w:color w:val="222222"/>
          <w:sz w:val="20"/>
          <w:szCs w:val="20"/>
          <w:shd w:val="clear" w:color="auto" w:fill="FFFFFF"/>
        </w:rPr>
        <w:t>[38]</w:t>
      </w:r>
      <w:r w:rsidRPr="005E130B">
        <w:rPr>
          <w:rFonts w:ascii="Arial" w:hAnsi="Arial" w:cs="Arial"/>
          <w:color w:val="222222"/>
          <w:sz w:val="20"/>
          <w:szCs w:val="20"/>
          <w:shd w:val="clear" w:color="auto" w:fill="FFFFFF"/>
        </w:rPr>
        <w:t xml:space="preserve"> </w:t>
      </w:r>
      <w:r>
        <w:rPr>
          <w:rFonts w:ascii="Arial" w:hAnsi="Arial" w:cs="Arial"/>
          <w:color w:val="222222"/>
          <w:sz w:val="20"/>
          <w:szCs w:val="20"/>
          <w:shd w:val="clear" w:color="auto" w:fill="FFFFFF"/>
        </w:rPr>
        <w:t>GESELOWITZ, David B. The zero of potential.</w:t>
      </w:r>
      <w:r>
        <w:rPr>
          <w:rStyle w:val="apple-converted-space"/>
          <w:rFonts w:ascii="Arial" w:hAnsi="Arial" w:cs="Arial"/>
          <w:color w:val="222222"/>
          <w:sz w:val="20"/>
          <w:szCs w:val="20"/>
          <w:shd w:val="clear" w:color="auto" w:fill="FFFFFF"/>
        </w:rPr>
        <w:t> </w:t>
      </w:r>
      <w:r>
        <w:rPr>
          <w:rFonts w:ascii="Arial" w:hAnsi="Arial" w:cs="Arial"/>
          <w:i/>
          <w:iCs/>
          <w:color w:val="222222"/>
          <w:sz w:val="20"/>
          <w:szCs w:val="20"/>
          <w:shd w:val="clear" w:color="auto" w:fill="FFFFFF"/>
        </w:rPr>
        <w:t>IEEE engineering in medicine and biology magazine: the quarterly magazine of the Engineering in Medicine &amp; Biology Society</w:t>
      </w:r>
      <w:r>
        <w:rPr>
          <w:rFonts w:ascii="Arial" w:hAnsi="Arial" w:cs="Arial"/>
          <w:color w:val="222222"/>
          <w:sz w:val="20"/>
          <w:szCs w:val="20"/>
          <w:shd w:val="clear" w:color="auto" w:fill="FFFFFF"/>
        </w:rPr>
        <w:t>, 1997, 17.1: 128-132.</w:t>
      </w:r>
    </w:p>
    <w:p w14:paraId="3199C2F7" w14:textId="77777777" w:rsidR="00264B0D" w:rsidRDefault="00264B0D" w:rsidP="00264B0D">
      <w:pPr>
        <w:rPr>
          <w:rFonts w:ascii="Arial" w:hAnsi="Arial" w:cs="Arial"/>
          <w:color w:val="222222"/>
          <w:sz w:val="20"/>
          <w:szCs w:val="20"/>
          <w:shd w:val="clear" w:color="auto" w:fill="FFFFFF"/>
        </w:rPr>
      </w:pPr>
      <w:r>
        <w:rPr>
          <w:rFonts w:ascii="Arial" w:hAnsi="Arial" w:cs="Arial"/>
          <w:color w:val="222222"/>
          <w:sz w:val="20"/>
          <w:szCs w:val="20"/>
          <w:shd w:val="clear" w:color="auto" w:fill="FFFFFF"/>
        </w:rPr>
        <w:t>[39] VAN HOEY, Gert, et al. EEG dipole source localization using artificial neural networks.</w:t>
      </w:r>
      <w:r>
        <w:rPr>
          <w:rStyle w:val="apple-converted-space"/>
          <w:rFonts w:ascii="Arial" w:hAnsi="Arial" w:cs="Arial"/>
          <w:color w:val="222222"/>
          <w:sz w:val="20"/>
          <w:szCs w:val="20"/>
          <w:shd w:val="clear" w:color="auto" w:fill="FFFFFF"/>
        </w:rPr>
        <w:t> </w:t>
      </w:r>
      <w:r>
        <w:rPr>
          <w:rFonts w:ascii="Arial" w:hAnsi="Arial" w:cs="Arial"/>
          <w:i/>
          <w:iCs/>
          <w:color w:val="222222"/>
          <w:sz w:val="20"/>
          <w:szCs w:val="20"/>
          <w:shd w:val="clear" w:color="auto" w:fill="FFFFFF"/>
        </w:rPr>
        <w:t>Physics in medicine and biology</w:t>
      </w:r>
      <w:r>
        <w:rPr>
          <w:rFonts w:ascii="Arial" w:hAnsi="Arial" w:cs="Arial"/>
          <w:color w:val="222222"/>
          <w:sz w:val="20"/>
          <w:szCs w:val="20"/>
          <w:shd w:val="clear" w:color="auto" w:fill="FFFFFF"/>
        </w:rPr>
        <w:t>, 2000, 45.4: 997.</w:t>
      </w:r>
    </w:p>
    <w:p w14:paraId="72D93F37" w14:textId="77777777" w:rsidR="00264B0D" w:rsidRDefault="00264B0D" w:rsidP="00264B0D">
      <w:pPr>
        <w:rPr>
          <w:rFonts w:ascii="Arial" w:hAnsi="Arial" w:cs="Arial"/>
          <w:color w:val="222222"/>
          <w:sz w:val="20"/>
          <w:szCs w:val="20"/>
          <w:shd w:val="clear" w:color="auto" w:fill="FFFFFF"/>
        </w:rPr>
      </w:pPr>
      <w:r>
        <w:rPr>
          <w:rFonts w:ascii="Arial" w:hAnsi="Arial" w:cs="Arial"/>
          <w:color w:val="222222"/>
          <w:sz w:val="20"/>
          <w:szCs w:val="20"/>
          <w:shd w:val="clear" w:color="auto" w:fill="FFFFFF"/>
        </w:rPr>
        <w:lastRenderedPageBreak/>
        <w:t>[40] FENDER, D. H. Source localization of brain electrical activity.</w:t>
      </w:r>
      <w:r>
        <w:rPr>
          <w:rStyle w:val="apple-converted-space"/>
          <w:rFonts w:ascii="Arial" w:hAnsi="Arial" w:cs="Arial"/>
          <w:color w:val="222222"/>
          <w:sz w:val="20"/>
          <w:szCs w:val="20"/>
          <w:shd w:val="clear" w:color="auto" w:fill="FFFFFF"/>
        </w:rPr>
        <w:t> </w:t>
      </w:r>
      <w:r>
        <w:rPr>
          <w:rFonts w:ascii="Arial" w:hAnsi="Arial" w:cs="Arial"/>
          <w:i/>
          <w:iCs/>
          <w:color w:val="222222"/>
          <w:sz w:val="20"/>
          <w:szCs w:val="20"/>
          <w:shd w:val="clear" w:color="auto" w:fill="FFFFFF"/>
        </w:rPr>
        <w:t>Handbook of electroencephalography and clinical neurophysiology</w:t>
      </w:r>
      <w:r>
        <w:rPr>
          <w:rFonts w:ascii="Arial" w:hAnsi="Arial" w:cs="Arial"/>
          <w:color w:val="222222"/>
          <w:sz w:val="20"/>
          <w:szCs w:val="20"/>
          <w:shd w:val="clear" w:color="auto" w:fill="FFFFFF"/>
        </w:rPr>
        <w:t>, 1987, 1: 355-99.</w:t>
      </w:r>
    </w:p>
    <w:p w14:paraId="135B17BF" w14:textId="77777777" w:rsidR="00264B0D" w:rsidRDefault="00264B0D" w:rsidP="00264B0D">
      <w:pPr>
        <w:rPr>
          <w:rFonts w:ascii="Arial" w:hAnsi="Arial" w:cs="Arial"/>
          <w:color w:val="222222"/>
          <w:sz w:val="20"/>
          <w:szCs w:val="20"/>
          <w:shd w:val="clear" w:color="auto" w:fill="FFFFFF"/>
        </w:rPr>
      </w:pPr>
      <w:r>
        <w:rPr>
          <w:rFonts w:ascii="Arial" w:hAnsi="Arial" w:cs="Arial"/>
          <w:color w:val="222222"/>
          <w:sz w:val="20"/>
          <w:szCs w:val="20"/>
          <w:shd w:val="clear" w:color="auto" w:fill="FFFFFF"/>
        </w:rPr>
        <w:t>[41]</w:t>
      </w:r>
      <w:r w:rsidRPr="00402060">
        <w:rPr>
          <w:rFonts w:ascii="Arial" w:hAnsi="Arial" w:cs="Arial"/>
          <w:color w:val="222222"/>
          <w:sz w:val="20"/>
          <w:szCs w:val="20"/>
          <w:shd w:val="clear" w:color="auto" w:fill="FFFFFF"/>
        </w:rPr>
        <w:t xml:space="preserve"> </w:t>
      </w:r>
      <w:r>
        <w:rPr>
          <w:rFonts w:ascii="Arial" w:hAnsi="Arial" w:cs="Arial"/>
          <w:color w:val="222222"/>
          <w:sz w:val="20"/>
          <w:szCs w:val="20"/>
          <w:shd w:val="clear" w:color="auto" w:fill="FFFFFF"/>
        </w:rPr>
        <w:t>KORVENOJA, Antti, et al. Activation of multiple cortical areas in response to somatosensory stimulation: combined magnetoencephalographic and functional magnetic resonance imaging.</w:t>
      </w:r>
      <w:r>
        <w:rPr>
          <w:rStyle w:val="apple-converted-space"/>
          <w:rFonts w:ascii="Arial" w:hAnsi="Arial" w:cs="Arial"/>
          <w:color w:val="222222"/>
          <w:sz w:val="20"/>
          <w:szCs w:val="20"/>
          <w:shd w:val="clear" w:color="auto" w:fill="FFFFFF"/>
        </w:rPr>
        <w:t> </w:t>
      </w:r>
      <w:r>
        <w:rPr>
          <w:rFonts w:ascii="Arial" w:hAnsi="Arial" w:cs="Arial"/>
          <w:i/>
          <w:iCs/>
          <w:color w:val="222222"/>
          <w:sz w:val="20"/>
          <w:szCs w:val="20"/>
          <w:shd w:val="clear" w:color="auto" w:fill="FFFFFF"/>
        </w:rPr>
        <w:t>Human brain mapping</w:t>
      </w:r>
      <w:r>
        <w:rPr>
          <w:rFonts w:ascii="Arial" w:hAnsi="Arial" w:cs="Arial"/>
          <w:color w:val="222222"/>
          <w:sz w:val="20"/>
          <w:szCs w:val="20"/>
          <w:shd w:val="clear" w:color="auto" w:fill="FFFFFF"/>
        </w:rPr>
        <w:t>, 1999, 8.1: 13-27.</w:t>
      </w:r>
    </w:p>
    <w:p w14:paraId="28AAAA1E" w14:textId="77777777" w:rsidR="00264B0D" w:rsidRDefault="00264B0D" w:rsidP="00264B0D">
      <w:pPr>
        <w:rPr>
          <w:rFonts w:ascii="Arial" w:hAnsi="Arial" w:cs="Arial"/>
          <w:color w:val="222222"/>
          <w:sz w:val="20"/>
          <w:szCs w:val="20"/>
          <w:shd w:val="clear" w:color="auto" w:fill="FFFFFF"/>
        </w:rPr>
      </w:pPr>
      <w:r>
        <w:rPr>
          <w:rFonts w:ascii="Arial" w:hAnsi="Arial" w:cs="Arial"/>
          <w:color w:val="222222"/>
          <w:sz w:val="20"/>
          <w:szCs w:val="20"/>
          <w:shd w:val="clear" w:color="auto" w:fill="FFFFFF"/>
        </w:rPr>
        <w:t>[42] KIEBEL, Stefan J., et al. Variational Bayesian inversion of the equivalent current dipole model in EEG/MEG.</w:t>
      </w:r>
      <w:r>
        <w:rPr>
          <w:rStyle w:val="apple-converted-space"/>
          <w:rFonts w:ascii="Arial" w:hAnsi="Arial" w:cs="Arial"/>
          <w:color w:val="222222"/>
          <w:sz w:val="20"/>
          <w:szCs w:val="20"/>
          <w:shd w:val="clear" w:color="auto" w:fill="FFFFFF"/>
        </w:rPr>
        <w:t> </w:t>
      </w:r>
      <w:r>
        <w:rPr>
          <w:rFonts w:ascii="Arial" w:hAnsi="Arial" w:cs="Arial"/>
          <w:i/>
          <w:iCs/>
          <w:color w:val="222222"/>
          <w:sz w:val="20"/>
          <w:szCs w:val="20"/>
          <w:shd w:val="clear" w:color="auto" w:fill="FFFFFF"/>
        </w:rPr>
        <w:t>NeuroImage</w:t>
      </w:r>
      <w:r>
        <w:rPr>
          <w:rFonts w:ascii="Arial" w:hAnsi="Arial" w:cs="Arial"/>
          <w:color w:val="222222"/>
          <w:sz w:val="20"/>
          <w:szCs w:val="20"/>
          <w:shd w:val="clear" w:color="auto" w:fill="FFFFFF"/>
        </w:rPr>
        <w:t>, 2008, 39.2: 728-741.</w:t>
      </w:r>
    </w:p>
    <w:p w14:paraId="364D0F6D" w14:textId="77777777" w:rsidR="00264B0D" w:rsidRDefault="00264B0D" w:rsidP="00264B0D">
      <w:pPr>
        <w:rPr>
          <w:rFonts w:ascii="Arial" w:hAnsi="Arial" w:cs="Arial"/>
          <w:color w:val="222222"/>
          <w:sz w:val="20"/>
          <w:szCs w:val="20"/>
          <w:shd w:val="clear" w:color="auto" w:fill="FFFFFF"/>
        </w:rPr>
      </w:pPr>
      <w:r>
        <w:rPr>
          <w:rFonts w:ascii="Arial" w:hAnsi="Arial" w:cs="Arial"/>
          <w:color w:val="222222"/>
          <w:sz w:val="20"/>
          <w:szCs w:val="20"/>
          <w:shd w:val="clear" w:color="auto" w:fill="FFFFFF"/>
        </w:rPr>
        <w:t>[43] HÄMÄLÄINEN, Matti S.; ILMONIEMI, Risto J. Interpreting magnetic fields of the brain: minimum norm estimates.</w:t>
      </w:r>
      <w:r>
        <w:rPr>
          <w:rStyle w:val="apple-converted-space"/>
          <w:rFonts w:ascii="Arial" w:hAnsi="Arial" w:cs="Arial"/>
          <w:color w:val="222222"/>
          <w:sz w:val="20"/>
          <w:szCs w:val="20"/>
          <w:shd w:val="clear" w:color="auto" w:fill="FFFFFF"/>
        </w:rPr>
        <w:t> </w:t>
      </w:r>
      <w:r>
        <w:rPr>
          <w:rFonts w:ascii="Arial" w:hAnsi="Arial" w:cs="Arial"/>
          <w:i/>
          <w:iCs/>
          <w:color w:val="222222"/>
          <w:sz w:val="20"/>
          <w:szCs w:val="20"/>
          <w:shd w:val="clear" w:color="auto" w:fill="FFFFFF"/>
        </w:rPr>
        <w:t>Medical &amp; biological engineering &amp; computing</w:t>
      </w:r>
      <w:r>
        <w:rPr>
          <w:rFonts w:ascii="Arial" w:hAnsi="Arial" w:cs="Arial"/>
          <w:color w:val="222222"/>
          <w:sz w:val="20"/>
          <w:szCs w:val="20"/>
          <w:shd w:val="clear" w:color="auto" w:fill="FFFFFF"/>
        </w:rPr>
        <w:t>, 1994, 32.1: 35-42.</w:t>
      </w:r>
    </w:p>
    <w:p w14:paraId="455589DC" w14:textId="77777777" w:rsidR="00264B0D" w:rsidRDefault="00264B0D" w:rsidP="00264B0D">
      <w:pPr>
        <w:rPr>
          <w:rFonts w:ascii="Arial" w:hAnsi="Arial" w:cs="Arial"/>
          <w:color w:val="222222"/>
          <w:sz w:val="20"/>
          <w:szCs w:val="20"/>
          <w:shd w:val="clear" w:color="auto" w:fill="FFFFFF"/>
        </w:rPr>
      </w:pPr>
      <w:r>
        <w:rPr>
          <w:rFonts w:ascii="Arial" w:hAnsi="Arial" w:cs="Arial"/>
          <w:color w:val="222222"/>
          <w:sz w:val="20"/>
          <w:szCs w:val="20"/>
          <w:shd w:val="clear" w:color="auto" w:fill="FFFFFF"/>
        </w:rPr>
        <w:t>[44]</w:t>
      </w:r>
      <w:r w:rsidRPr="000A6DE4">
        <w:rPr>
          <w:rFonts w:ascii="Arial" w:hAnsi="Arial" w:cs="Arial"/>
          <w:color w:val="222222"/>
          <w:sz w:val="20"/>
          <w:szCs w:val="20"/>
          <w:shd w:val="clear" w:color="auto" w:fill="FFFFFF"/>
        </w:rPr>
        <w:t xml:space="preserve"> </w:t>
      </w:r>
      <w:r>
        <w:rPr>
          <w:rFonts w:ascii="Arial" w:hAnsi="Arial" w:cs="Arial"/>
          <w:color w:val="222222"/>
          <w:sz w:val="20"/>
          <w:szCs w:val="20"/>
          <w:shd w:val="clear" w:color="auto" w:fill="FFFFFF"/>
        </w:rPr>
        <w:t>GREENBLATT, R. E. Probabilistic reconstruction of multiple sources in the bioelectromagnetic inverse problem.</w:t>
      </w:r>
      <w:r>
        <w:rPr>
          <w:rStyle w:val="apple-converted-space"/>
          <w:rFonts w:ascii="Arial" w:hAnsi="Arial" w:cs="Arial"/>
          <w:color w:val="222222"/>
          <w:sz w:val="20"/>
          <w:szCs w:val="20"/>
          <w:shd w:val="clear" w:color="auto" w:fill="FFFFFF"/>
        </w:rPr>
        <w:t> </w:t>
      </w:r>
      <w:r>
        <w:rPr>
          <w:rFonts w:ascii="Arial" w:hAnsi="Arial" w:cs="Arial"/>
          <w:i/>
          <w:iCs/>
          <w:color w:val="222222"/>
          <w:sz w:val="20"/>
          <w:szCs w:val="20"/>
          <w:shd w:val="clear" w:color="auto" w:fill="FFFFFF"/>
        </w:rPr>
        <w:t>Inverse problems</w:t>
      </w:r>
      <w:r>
        <w:rPr>
          <w:rFonts w:ascii="Arial" w:hAnsi="Arial" w:cs="Arial"/>
          <w:color w:val="222222"/>
          <w:sz w:val="20"/>
          <w:szCs w:val="20"/>
          <w:shd w:val="clear" w:color="auto" w:fill="FFFFFF"/>
        </w:rPr>
        <w:t>, 1993, 9.2: 271.</w:t>
      </w:r>
    </w:p>
    <w:p w14:paraId="7D969EC6" w14:textId="77777777" w:rsidR="00264B0D" w:rsidRDefault="00264B0D" w:rsidP="00264B0D">
      <w:pPr>
        <w:rPr>
          <w:rFonts w:ascii="Arial" w:hAnsi="Arial" w:cs="Arial"/>
          <w:color w:val="222222"/>
          <w:sz w:val="20"/>
          <w:szCs w:val="20"/>
          <w:shd w:val="clear" w:color="auto" w:fill="FFFFFF"/>
        </w:rPr>
      </w:pPr>
      <w:r>
        <w:rPr>
          <w:rFonts w:ascii="Arial" w:hAnsi="Arial" w:cs="Arial"/>
          <w:color w:val="222222"/>
          <w:sz w:val="20"/>
          <w:szCs w:val="20"/>
          <w:shd w:val="clear" w:color="auto" w:fill="FFFFFF"/>
        </w:rPr>
        <w:t>[45] GORODNITSKY, Irina F.; GEORGE, John S.; RAO, Bhaskar D. Neuromagnetic source imaging with FOCUSS: a recursive weighted minimum norm algorithm.</w:t>
      </w:r>
      <w:r>
        <w:rPr>
          <w:rFonts w:ascii="Arial" w:hAnsi="Arial" w:cs="Arial"/>
          <w:i/>
          <w:iCs/>
          <w:color w:val="222222"/>
          <w:sz w:val="20"/>
          <w:szCs w:val="20"/>
          <w:shd w:val="clear" w:color="auto" w:fill="FFFFFF"/>
        </w:rPr>
        <w:t>Electroencephalography and clinical Neurophysiology</w:t>
      </w:r>
      <w:r>
        <w:rPr>
          <w:rFonts w:ascii="Arial" w:hAnsi="Arial" w:cs="Arial"/>
          <w:color w:val="222222"/>
          <w:sz w:val="20"/>
          <w:szCs w:val="20"/>
          <w:shd w:val="clear" w:color="auto" w:fill="FFFFFF"/>
        </w:rPr>
        <w:t>, 1995, 95.4: 231-251.</w:t>
      </w:r>
    </w:p>
    <w:p w14:paraId="16561AAD" w14:textId="77777777" w:rsidR="00264B0D" w:rsidRDefault="00264B0D" w:rsidP="00264B0D">
      <w:pPr>
        <w:rPr>
          <w:rFonts w:ascii="Arial" w:hAnsi="Arial" w:cs="Arial"/>
          <w:color w:val="222222"/>
          <w:sz w:val="20"/>
          <w:szCs w:val="20"/>
          <w:shd w:val="clear" w:color="auto" w:fill="FFFFFF"/>
        </w:rPr>
      </w:pPr>
      <w:r>
        <w:rPr>
          <w:rFonts w:ascii="Arial" w:hAnsi="Arial" w:cs="Arial"/>
          <w:color w:val="222222"/>
          <w:sz w:val="20"/>
          <w:szCs w:val="20"/>
          <w:shd w:val="clear" w:color="auto" w:fill="FFFFFF"/>
        </w:rPr>
        <w:t>[46] PERALTA-MENENDEZ, De; GRAVE, Rolando; GONZALEZ-ANDINO, Sara L. A critical analysis of linear inverse solutions to the neuroelectromagnetic inverse problem.</w:t>
      </w:r>
      <w:r>
        <w:rPr>
          <w:rStyle w:val="apple-converted-space"/>
          <w:rFonts w:ascii="Arial" w:hAnsi="Arial" w:cs="Arial"/>
          <w:color w:val="222222"/>
          <w:sz w:val="20"/>
          <w:szCs w:val="20"/>
          <w:shd w:val="clear" w:color="auto" w:fill="FFFFFF"/>
        </w:rPr>
        <w:t> </w:t>
      </w:r>
      <w:r>
        <w:rPr>
          <w:rFonts w:ascii="Arial" w:hAnsi="Arial" w:cs="Arial"/>
          <w:i/>
          <w:iCs/>
          <w:color w:val="222222"/>
          <w:sz w:val="20"/>
          <w:szCs w:val="20"/>
          <w:shd w:val="clear" w:color="auto" w:fill="FFFFFF"/>
        </w:rPr>
        <w:t>Biomedical Engineering, IEEE Transactions on</w:t>
      </w:r>
      <w:r>
        <w:rPr>
          <w:rFonts w:ascii="Arial" w:hAnsi="Arial" w:cs="Arial"/>
          <w:color w:val="222222"/>
          <w:sz w:val="20"/>
          <w:szCs w:val="20"/>
          <w:shd w:val="clear" w:color="auto" w:fill="FFFFFF"/>
        </w:rPr>
        <w:t>, 1998, 45.4: 440-448.</w:t>
      </w:r>
    </w:p>
    <w:p w14:paraId="004A255C" w14:textId="77777777" w:rsidR="00264B0D" w:rsidRDefault="00264B0D" w:rsidP="00264B0D">
      <w:pPr>
        <w:rPr>
          <w:rFonts w:ascii="Arial" w:hAnsi="Arial" w:cs="Arial"/>
          <w:color w:val="222222"/>
          <w:sz w:val="20"/>
          <w:szCs w:val="20"/>
          <w:shd w:val="clear" w:color="auto" w:fill="FFFFFF"/>
        </w:rPr>
      </w:pPr>
      <w:r>
        <w:rPr>
          <w:rFonts w:ascii="Arial" w:hAnsi="Arial" w:cs="Arial"/>
          <w:color w:val="222222"/>
          <w:sz w:val="20"/>
          <w:szCs w:val="20"/>
          <w:shd w:val="clear" w:color="auto" w:fill="FFFFFF"/>
        </w:rPr>
        <w:t>[47] FUCHS, M.; WISCHMANN, H. A.; WAGNER, M. Generalized minimum norm least squares reconstruction algorithms.</w:t>
      </w:r>
      <w:r>
        <w:rPr>
          <w:rStyle w:val="apple-converted-space"/>
          <w:rFonts w:ascii="Arial" w:hAnsi="Arial" w:cs="Arial"/>
          <w:color w:val="222222"/>
          <w:sz w:val="20"/>
          <w:szCs w:val="20"/>
          <w:shd w:val="clear" w:color="auto" w:fill="FFFFFF"/>
        </w:rPr>
        <w:t> </w:t>
      </w:r>
      <w:r>
        <w:rPr>
          <w:rFonts w:ascii="Arial" w:hAnsi="Arial" w:cs="Arial"/>
          <w:i/>
          <w:iCs/>
          <w:color w:val="222222"/>
          <w:sz w:val="20"/>
          <w:szCs w:val="20"/>
          <w:shd w:val="clear" w:color="auto" w:fill="FFFFFF"/>
        </w:rPr>
        <w:t>ISBET newsletter</w:t>
      </w:r>
      <w:r>
        <w:rPr>
          <w:rFonts w:ascii="Arial" w:hAnsi="Arial" w:cs="Arial"/>
          <w:color w:val="222222"/>
          <w:sz w:val="20"/>
          <w:szCs w:val="20"/>
          <w:shd w:val="clear" w:color="auto" w:fill="FFFFFF"/>
        </w:rPr>
        <w:t>, 1994, 5: 8-1.</w:t>
      </w:r>
      <w:r w:rsidRPr="00264B0D">
        <w:rPr>
          <w:rFonts w:ascii="Arial" w:hAnsi="Arial" w:cs="Arial"/>
          <w:color w:val="222222"/>
          <w:sz w:val="20"/>
          <w:szCs w:val="20"/>
          <w:shd w:val="clear" w:color="auto" w:fill="FFFFFF"/>
        </w:rPr>
        <w:t xml:space="preserve"> </w:t>
      </w:r>
    </w:p>
    <w:p w14:paraId="3787EAFA" w14:textId="77777777" w:rsidR="00264B0D" w:rsidRPr="00536B69" w:rsidRDefault="00264B0D" w:rsidP="00264B0D">
      <w:r>
        <w:rPr>
          <w:rFonts w:ascii="Arial" w:hAnsi="Arial" w:cs="Arial"/>
          <w:color w:val="222222"/>
          <w:sz w:val="20"/>
          <w:szCs w:val="20"/>
          <w:shd w:val="clear" w:color="auto" w:fill="FFFFFF"/>
        </w:rPr>
        <w:t>[48] YAO, Jun; DEWALD, Julius PA. Evaluation of different cortical source localization methods using simulated and experimental EEG data.</w:t>
      </w:r>
      <w:r>
        <w:rPr>
          <w:rStyle w:val="apple-converted-space"/>
          <w:rFonts w:ascii="Arial" w:hAnsi="Arial" w:cs="Arial"/>
          <w:color w:val="222222"/>
          <w:sz w:val="20"/>
          <w:szCs w:val="20"/>
          <w:shd w:val="clear" w:color="auto" w:fill="FFFFFF"/>
        </w:rPr>
        <w:t> </w:t>
      </w:r>
      <w:r>
        <w:rPr>
          <w:rFonts w:ascii="Arial" w:hAnsi="Arial" w:cs="Arial"/>
          <w:i/>
          <w:iCs/>
          <w:color w:val="222222"/>
          <w:sz w:val="20"/>
          <w:szCs w:val="20"/>
          <w:shd w:val="clear" w:color="auto" w:fill="FFFFFF"/>
        </w:rPr>
        <w:t>Neuroimage</w:t>
      </w:r>
      <w:r>
        <w:rPr>
          <w:rFonts w:ascii="Arial" w:hAnsi="Arial" w:cs="Arial"/>
          <w:color w:val="222222"/>
          <w:sz w:val="20"/>
          <w:szCs w:val="20"/>
          <w:shd w:val="clear" w:color="auto" w:fill="FFFFFF"/>
        </w:rPr>
        <w:t>, 2005, 25.2: 369-382.</w:t>
      </w:r>
    </w:p>
    <w:p w14:paraId="744E4745" w14:textId="77777777" w:rsidR="00264B0D" w:rsidRDefault="00264B0D" w:rsidP="00264B0D">
      <w:pPr>
        <w:rPr>
          <w:rFonts w:ascii="Arial" w:hAnsi="Arial" w:cs="Arial"/>
          <w:color w:val="222222"/>
          <w:sz w:val="20"/>
          <w:szCs w:val="20"/>
          <w:shd w:val="clear" w:color="auto" w:fill="FFFFFF"/>
        </w:rPr>
      </w:pPr>
      <w:r>
        <w:rPr>
          <w:rFonts w:ascii="Arial" w:hAnsi="Arial" w:cs="Arial"/>
          <w:color w:val="222222"/>
          <w:sz w:val="20"/>
          <w:szCs w:val="20"/>
          <w:shd w:val="clear" w:color="auto" w:fill="FFFFFF"/>
        </w:rPr>
        <w:t xml:space="preserve"> [49] BARNES, Gareth R.; HILLEBRAND, Arjan. Statistical flattening of MEG beamformer images.</w:t>
      </w:r>
      <w:r>
        <w:rPr>
          <w:rStyle w:val="apple-converted-space"/>
          <w:rFonts w:ascii="Arial" w:hAnsi="Arial" w:cs="Arial"/>
          <w:color w:val="222222"/>
          <w:sz w:val="20"/>
          <w:szCs w:val="20"/>
          <w:shd w:val="clear" w:color="auto" w:fill="FFFFFF"/>
        </w:rPr>
        <w:t> </w:t>
      </w:r>
      <w:r>
        <w:rPr>
          <w:rFonts w:ascii="Arial" w:hAnsi="Arial" w:cs="Arial"/>
          <w:i/>
          <w:iCs/>
          <w:color w:val="222222"/>
          <w:sz w:val="20"/>
          <w:szCs w:val="20"/>
          <w:shd w:val="clear" w:color="auto" w:fill="FFFFFF"/>
        </w:rPr>
        <w:t>Human brain mapping</w:t>
      </w:r>
      <w:r>
        <w:rPr>
          <w:rFonts w:ascii="Arial" w:hAnsi="Arial" w:cs="Arial"/>
          <w:color w:val="222222"/>
          <w:sz w:val="20"/>
          <w:szCs w:val="20"/>
          <w:shd w:val="clear" w:color="auto" w:fill="FFFFFF"/>
        </w:rPr>
        <w:t>, 2003, 18.1: 1-12.</w:t>
      </w:r>
    </w:p>
    <w:p w14:paraId="7A11111B" w14:textId="77777777" w:rsidR="00264B0D" w:rsidRDefault="00264B0D" w:rsidP="00264B0D">
      <w:pPr>
        <w:rPr>
          <w:rFonts w:ascii="Arial" w:hAnsi="Arial" w:cs="Arial"/>
          <w:color w:val="222222"/>
          <w:sz w:val="20"/>
          <w:szCs w:val="20"/>
          <w:shd w:val="clear" w:color="auto" w:fill="FFFFFF"/>
        </w:rPr>
      </w:pPr>
      <w:r>
        <w:rPr>
          <w:rFonts w:ascii="Arial" w:hAnsi="Arial" w:cs="Arial"/>
          <w:color w:val="222222"/>
          <w:sz w:val="20"/>
          <w:szCs w:val="20"/>
          <w:shd w:val="clear" w:color="auto" w:fill="FFFFFF"/>
        </w:rPr>
        <w:t>[50] VAN VEEN, Barry D., et al. Localization of brain electrical activity via linearly constrained minimum variance spatial filtering.</w:t>
      </w:r>
      <w:r>
        <w:rPr>
          <w:rStyle w:val="apple-converted-space"/>
          <w:rFonts w:ascii="Arial" w:hAnsi="Arial" w:cs="Arial"/>
          <w:color w:val="222222"/>
          <w:sz w:val="20"/>
          <w:szCs w:val="20"/>
          <w:shd w:val="clear" w:color="auto" w:fill="FFFFFF"/>
        </w:rPr>
        <w:t> </w:t>
      </w:r>
      <w:r>
        <w:rPr>
          <w:rFonts w:ascii="Arial" w:hAnsi="Arial" w:cs="Arial"/>
          <w:i/>
          <w:iCs/>
          <w:color w:val="222222"/>
          <w:sz w:val="20"/>
          <w:szCs w:val="20"/>
          <w:shd w:val="clear" w:color="auto" w:fill="FFFFFF"/>
        </w:rPr>
        <w:t>Biomedical Engineering, IEEE Transactions on</w:t>
      </w:r>
      <w:r>
        <w:rPr>
          <w:rFonts w:ascii="Arial" w:hAnsi="Arial" w:cs="Arial"/>
          <w:color w:val="222222"/>
          <w:sz w:val="20"/>
          <w:szCs w:val="20"/>
          <w:shd w:val="clear" w:color="auto" w:fill="FFFFFF"/>
        </w:rPr>
        <w:t>, 1997, 44.9: 867-880.</w:t>
      </w:r>
    </w:p>
    <w:p w14:paraId="7BCA4080" w14:textId="77777777" w:rsidR="00264B0D" w:rsidRDefault="00264B0D" w:rsidP="00264B0D">
      <w:pPr>
        <w:rPr>
          <w:rFonts w:ascii="Arial" w:hAnsi="Arial" w:cs="Arial"/>
          <w:color w:val="222222"/>
          <w:sz w:val="20"/>
          <w:szCs w:val="20"/>
          <w:shd w:val="clear" w:color="auto" w:fill="FFFFFF"/>
        </w:rPr>
      </w:pPr>
      <w:r>
        <w:rPr>
          <w:rFonts w:ascii="Arial" w:hAnsi="Arial" w:cs="Arial"/>
          <w:color w:val="222222"/>
          <w:sz w:val="20"/>
          <w:szCs w:val="20"/>
          <w:shd w:val="clear" w:color="auto" w:fill="FFFFFF"/>
        </w:rPr>
        <w:t>[51] FRISTON, Karl, et al. Bayesian estimation of evoked and induced responses.</w:t>
      </w:r>
      <w:r>
        <w:rPr>
          <w:rFonts w:ascii="Arial" w:hAnsi="Arial" w:cs="Arial"/>
          <w:i/>
          <w:iCs/>
          <w:color w:val="222222"/>
          <w:sz w:val="20"/>
          <w:szCs w:val="20"/>
          <w:shd w:val="clear" w:color="auto" w:fill="FFFFFF"/>
        </w:rPr>
        <w:t>Human brain mapping</w:t>
      </w:r>
      <w:r>
        <w:rPr>
          <w:rFonts w:ascii="Arial" w:hAnsi="Arial" w:cs="Arial"/>
          <w:color w:val="222222"/>
          <w:sz w:val="20"/>
          <w:szCs w:val="20"/>
          <w:shd w:val="clear" w:color="auto" w:fill="FFFFFF"/>
        </w:rPr>
        <w:t>, 2006, 27.9: 722-735.</w:t>
      </w:r>
    </w:p>
    <w:p w14:paraId="19196CE8" w14:textId="77777777" w:rsidR="00264B0D" w:rsidRDefault="00264B0D" w:rsidP="00264B0D">
      <w:pPr>
        <w:rPr>
          <w:rFonts w:ascii="Arial" w:hAnsi="Arial" w:cs="Arial"/>
          <w:color w:val="222222"/>
          <w:sz w:val="20"/>
          <w:szCs w:val="20"/>
          <w:shd w:val="clear" w:color="auto" w:fill="FFFFFF"/>
        </w:rPr>
      </w:pPr>
      <w:r>
        <w:rPr>
          <w:rFonts w:ascii="Arial" w:hAnsi="Arial" w:cs="Arial"/>
          <w:color w:val="222222"/>
          <w:sz w:val="20"/>
          <w:szCs w:val="20"/>
          <w:shd w:val="clear" w:color="auto" w:fill="FFFFFF"/>
        </w:rPr>
        <w:t>[52] FRISTON, Karl, et al. Multiple sparse priors for the M/EEG inverse problem.</w:t>
      </w:r>
      <w:r>
        <w:rPr>
          <w:rFonts w:ascii="Arial" w:hAnsi="Arial" w:cs="Arial"/>
          <w:i/>
          <w:iCs/>
          <w:color w:val="222222"/>
          <w:sz w:val="20"/>
          <w:szCs w:val="20"/>
          <w:shd w:val="clear" w:color="auto" w:fill="FFFFFF"/>
        </w:rPr>
        <w:t>NeuroImage</w:t>
      </w:r>
      <w:r>
        <w:rPr>
          <w:rFonts w:ascii="Arial" w:hAnsi="Arial" w:cs="Arial"/>
          <w:color w:val="222222"/>
          <w:sz w:val="20"/>
          <w:szCs w:val="20"/>
          <w:shd w:val="clear" w:color="auto" w:fill="FFFFFF"/>
        </w:rPr>
        <w:t>, 2008, 39.3: 1104-1120.</w:t>
      </w:r>
    </w:p>
    <w:p w14:paraId="7F73C43D" w14:textId="77777777" w:rsidR="00264B0D" w:rsidRPr="00536B69" w:rsidRDefault="00264B0D" w:rsidP="00264B0D">
      <w:r>
        <w:rPr>
          <w:rFonts w:ascii="Arial" w:hAnsi="Arial" w:cs="Arial"/>
          <w:color w:val="222222"/>
          <w:sz w:val="20"/>
          <w:szCs w:val="20"/>
          <w:shd w:val="clear" w:color="auto" w:fill="FFFFFF"/>
        </w:rPr>
        <w:t>[53] PASCUAL-MARQUI, Roberto Domingo. Review of methods for solving the EEG inverse problem.</w:t>
      </w:r>
      <w:r>
        <w:rPr>
          <w:rStyle w:val="apple-converted-space"/>
          <w:rFonts w:ascii="Arial" w:hAnsi="Arial" w:cs="Arial"/>
          <w:color w:val="222222"/>
          <w:sz w:val="20"/>
          <w:szCs w:val="20"/>
          <w:shd w:val="clear" w:color="auto" w:fill="FFFFFF"/>
        </w:rPr>
        <w:t> </w:t>
      </w:r>
      <w:r>
        <w:rPr>
          <w:rFonts w:ascii="Arial" w:hAnsi="Arial" w:cs="Arial"/>
          <w:i/>
          <w:iCs/>
          <w:color w:val="222222"/>
          <w:sz w:val="20"/>
          <w:szCs w:val="20"/>
          <w:shd w:val="clear" w:color="auto" w:fill="FFFFFF"/>
        </w:rPr>
        <w:t>International journal of bioelectromagnetism</w:t>
      </w:r>
      <w:r>
        <w:rPr>
          <w:rFonts w:ascii="Arial" w:hAnsi="Arial" w:cs="Arial"/>
          <w:color w:val="222222"/>
          <w:sz w:val="20"/>
          <w:szCs w:val="20"/>
          <w:shd w:val="clear" w:color="auto" w:fill="FFFFFF"/>
        </w:rPr>
        <w:t>, 1999, 1.1: 75-86.</w:t>
      </w:r>
    </w:p>
    <w:p w14:paraId="173C4EB3" w14:textId="77777777" w:rsidR="00264B0D" w:rsidRPr="00D815EC" w:rsidRDefault="008E4F8A" w:rsidP="00BC4FD3">
      <w:r>
        <w:t xml:space="preserve">[54] </w:t>
      </w:r>
      <w:r>
        <w:rPr>
          <w:rFonts w:ascii="Arial" w:hAnsi="Arial" w:cs="Arial"/>
          <w:color w:val="222222"/>
          <w:sz w:val="20"/>
          <w:szCs w:val="20"/>
          <w:shd w:val="clear" w:color="auto" w:fill="FFFFFF"/>
        </w:rPr>
        <w:t>KOBAYASHI, Katsuhiro, et al. A simulation study of the error in dipole source localization for EEG spikes with a realistic head model.</w:t>
      </w:r>
      <w:r>
        <w:rPr>
          <w:rStyle w:val="apple-converted-space"/>
          <w:rFonts w:ascii="Arial" w:hAnsi="Arial" w:cs="Arial"/>
          <w:color w:val="222222"/>
          <w:sz w:val="20"/>
          <w:szCs w:val="20"/>
          <w:shd w:val="clear" w:color="auto" w:fill="FFFFFF"/>
        </w:rPr>
        <w:t> </w:t>
      </w:r>
      <w:r>
        <w:rPr>
          <w:rFonts w:ascii="Arial" w:hAnsi="Arial" w:cs="Arial"/>
          <w:i/>
          <w:iCs/>
          <w:color w:val="222222"/>
          <w:sz w:val="20"/>
          <w:szCs w:val="20"/>
          <w:shd w:val="clear" w:color="auto" w:fill="FFFFFF"/>
        </w:rPr>
        <w:t>Clinical neurophysiology</w:t>
      </w:r>
      <w:r>
        <w:rPr>
          <w:rFonts w:ascii="Arial" w:hAnsi="Arial" w:cs="Arial"/>
          <w:color w:val="222222"/>
          <w:sz w:val="20"/>
          <w:szCs w:val="20"/>
          <w:shd w:val="clear" w:color="auto" w:fill="FFFFFF"/>
        </w:rPr>
        <w:t>, 2003, 114.6: 1069-1078.</w:t>
      </w:r>
    </w:p>
    <w:p w14:paraId="7FA3EA49" w14:textId="77777777" w:rsidR="00BC4FD3" w:rsidRDefault="005472F1">
      <w:pPr>
        <w:rPr>
          <w:rFonts w:ascii="Arial" w:hAnsi="Arial" w:cs="Arial"/>
          <w:color w:val="222222"/>
          <w:sz w:val="20"/>
          <w:szCs w:val="20"/>
          <w:shd w:val="clear" w:color="auto" w:fill="FFFFFF"/>
        </w:rPr>
      </w:pPr>
      <w:r>
        <w:t xml:space="preserve">[55] </w:t>
      </w:r>
      <w:r>
        <w:rPr>
          <w:rFonts w:ascii="Arial" w:hAnsi="Arial" w:cs="Arial"/>
          <w:color w:val="222222"/>
          <w:sz w:val="20"/>
          <w:szCs w:val="20"/>
          <w:shd w:val="clear" w:color="auto" w:fill="FFFFFF"/>
        </w:rPr>
        <w:t>YVERT, B., et al. Improved dipole localization using local mesh refinement of realistic head geometries: an EEG simulation study.</w:t>
      </w:r>
      <w:r>
        <w:rPr>
          <w:rStyle w:val="apple-converted-space"/>
          <w:rFonts w:ascii="Arial" w:hAnsi="Arial" w:cs="Arial"/>
          <w:color w:val="222222"/>
          <w:sz w:val="20"/>
          <w:szCs w:val="20"/>
          <w:shd w:val="clear" w:color="auto" w:fill="FFFFFF"/>
        </w:rPr>
        <w:t> </w:t>
      </w:r>
      <w:r>
        <w:rPr>
          <w:rFonts w:ascii="Arial" w:hAnsi="Arial" w:cs="Arial"/>
          <w:i/>
          <w:iCs/>
          <w:color w:val="222222"/>
          <w:sz w:val="20"/>
          <w:szCs w:val="20"/>
          <w:shd w:val="clear" w:color="auto" w:fill="FFFFFF"/>
        </w:rPr>
        <w:t>Electroencephalography and clinical Neurophysiology</w:t>
      </w:r>
      <w:r>
        <w:rPr>
          <w:rFonts w:ascii="Arial" w:hAnsi="Arial" w:cs="Arial"/>
          <w:color w:val="222222"/>
          <w:sz w:val="20"/>
          <w:szCs w:val="20"/>
          <w:shd w:val="clear" w:color="auto" w:fill="FFFFFF"/>
        </w:rPr>
        <w:t>, 1996, 99.1: 79-89.</w:t>
      </w:r>
    </w:p>
    <w:p w14:paraId="4E5FFABD" w14:textId="77777777" w:rsidR="005472F1" w:rsidRDefault="005472F1">
      <w:pPr>
        <w:rPr>
          <w:rFonts w:ascii="Arial" w:hAnsi="Arial" w:cs="Arial"/>
          <w:color w:val="222222"/>
          <w:sz w:val="20"/>
          <w:szCs w:val="20"/>
          <w:shd w:val="clear" w:color="auto" w:fill="FFFFFF"/>
        </w:rPr>
      </w:pPr>
      <w:r>
        <w:rPr>
          <w:rFonts w:ascii="Arial" w:hAnsi="Arial" w:cs="Arial"/>
          <w:color w:val="222222"/>
          <w:sz w:val="20"/>
          <w:szCs w:val="20"/>
          <w:shd w:val="clear" w:color="auto" w:fill="FFFFFF"/>
        </w:rPr>
        <w:t>[56] FUCHS, Manfred, et al. A standardized boundary element method volume conductor model.</w:t>
      </w:r>
      <w:r>
        <w:rPr>
          <w:rStyle w:val="apple-converted-space"/>
          <w:rFonts w:ascii="Arial" w:hAnsi="Arial" w:cs="Arial"/>
          <w:color w:val="222222"/>
          <w:sz w:val="20"/>
          <w:szCs w:val="20"/>
          <w:shd w:val="clear" w:color="auto" w:fill="FFFFFF"/>
        </w:rPr>
        <w:t> </w:t>
      </w:r>
      <w:r>
        <w:rPr>
          <w:rFonts w:ascii="Arial" w:hAnsi="Arial" w:cs="Arial"/>
          <w:i/>
          <w:iCs/>
          <w:color w:val="222222"/>
          <w:sz w:val="20"/>
          <w:szCs w:val="20"/>
          <w:shd w:val="clear" w:color="auto" w:fill="FFFFFF"/>
        </w:rPr>
        <w:t>Clinical Neurophysiology</w:t>
      </w:r>
      <w:r>
        <w:rPr>
          <w:rFonts w:ascii="Arial" w:hAnsi="Arial" w:cs="Arial"/>
          <w:color w:val="222222"/>
          <w:sz w:val="20"/>
          <w:szCs w:val="20"/>
          <w:shd w:val="clear" w:color="auto" w:fill="FFFFFF"/>
        </w:rPr>
        <w:t>, 2002, 113.5: 702-712.</w:t>
      </w:r>
    </w:p>
    <w:p w14:paraId="53230731" w14:textId="77777777" w:rsidR="00257858" w:rsidRDefault="00257858">
      <w:pPr>
        <w:rPr>
          <w:rFonts w:ascii="Arial" w:hAnsi="Arial" w:cs="Arial"/>
          <w:color w:val="222222"/>
          <w:sz w:val="20"/>
          <w:szCs w:val="20"/>
          <w:shd w:val="clear" w:color="auto" w:fill="FFFFFF"/>
        </w:rPr>
      </w:pPr>
      <w:r>
        <w:rPr>
          <w:rFonts w:ascii="Arial" w:hAnsi="Arial" w:cs="Arial"/>
          <w:color w:val="222222"/>
          <w:sz w:val="20"/>
          <w:szCs w:val="20"/>
          <w:shd w:val="clear" w:color="auto" w:fill="FFFFFF"/>
        </w:rPr>
        <w:t>[57] Dvořáček, Martin. "Specializovaný informační systém pro evidenci pacientů zařazených do epilepto-chirurgického programu-modul pro tvoření reportů." (2016).</w:t>
      </w:r>
    </w:p>
    <w:p w14:paraId="01D7B72D" w14:textId="77777777" w:rsidR="00257858" w:rsidRDefault="00257858">
      <w:pPr>
        <w:rPr>
          <w:rFonts w:ascii="Arial" w:eastAsia="Times New Roman" w:hAnsi="Arial" w:cs="Arial"/>
          <w:sz w:val="20"/>
          <w:szCs w:val="20"/>
          <w:lang w:eastAsia="cs-CZ"/>
        </w:rPr>
      </w:pPr>
      <w:r>
        <w:rPr>
          <w:rFonts w:ascii="Arial" w:hAnsi="Arial" w:cs="Arial"/>
          <w:color w:val="222222"/>
          <w:sz w:val="20"/>
          <w:szCs w:val="20"/>
          <w:shd w:val="clear" w:color="auto" w:fill="FFFFFF"/>
        </w:rPr>
        <w:t xml:space="preserve">[58] </w:t>
      </w:r>
      <w:r w:rsidRPr="00257858">
        <w:rPr>
          <w:rFonts w:ascii="Arial" w:eastAsia="Times New Roman" w:hAnsi="Arial" w:cs="Arial"/>
          <w:sz w:val="20"/>
          <w:szCs w:val="20"/>
          <w:lang w:eastAsia="cs-CZ"/>
        </w:rPr>
        <w:t>BRÁZDIL, Milan, et al. </w:t>
      </w:r>
      <w:r w:rsidRPr="00257858">
        <w:rPr>
          <w:rFonts w:ascii="Arial" w:eastAsia="Times New Roman" w:hAnsi="Arial" w:cs="Arial"/>
          <w:i/>
          <w:iCs/>
          <w:sz w:val="20"/>
          <w:szCs w:val="20"/>
          <w:lang w:eastAsia="cs-CZ"/>
        </w:rPr>
        <w:t>Farmakorezistentní epilepsie</w:t>
      </w:r>
      <w:r w:rsidRPr="00257858">
        <w:rPr>
          <w:rFonts w:ascii="Arial" w:eastAsia="Times New Roman" w:hAnsi="Arial" w:cs="Arial"/>
          <w:sz w:val="20"/>
          <w:szCs w:val="20"/>
          <w:lang w:eastAsia="cs-CZ"/>
        </w:rPr>
        <w:t>. Triton, 2011.</w:t>
      </w:r>
    </w:p>
    <w:p w14:paraId="4B9ADAB1" w14:textId="77777777" w:rsidR="00AB2233" w:rsidRDefault="00AB2233">
      <w:pPr>
        <w:rPr>
          <w:rFonts w:ascii="Arial" w:hAnsi="Arial" w:cs="Arial"/>
          <w:color w:val="222222"/>
          <w:sz w:val="20"/>
          <w:szCs w:val="20"/>
          <w:shd w:val="clear" w:color="auto" w:fill="FFFFFF"/>
        </w:rPr>
      </w:pPr>
      <w:r>
        <w:rPr>
          <w:rFonts w:ascii="Arial" w:eastAsia="Times New Roman" w:hAnsi="Arial" w:cs="Arial"/>
          <w:sz w:val="20"/>
          <w:szCs w:val="20"/>
          <w:lang w:eastAsia="cs-CZ"/>
        </w:rPr>
        <w:lastRenderedPageBreak/>
        <w:t xml:space="preserve">[59] </w:t>
      </w:r>
      <w:r>
        <w:rPr>
          <w:rFonts w:ascii="Arial" w:hAnsi="Arial" w:cs="Arial"/>
          <w:color w:val="222222"/>
          <w:sz w:val="20"/>
          <w:szCs w:val="20"/>
          <w:shd w:val="clear" w:color="auto" w:fill="FFFFFF"/>
        </w:rPr>
        <w:t>BOON, Paul, et al. Interictal and ictal source localization in neocortical versus medial temporal lobe epilepsy.</w:t>
      </w:r>
      <w:r>
        <w:rPr>
          <w:rStyle w:val="apple-converted-space"/>
          <w:rFonts w:ascii="Arial" w:hAnsi="Arial" w:cs="Arial"/>
          <w:color w:val="222222"/>
          <w:sz w:val="20"/>
          <w:szCs w:val="20"/>
          <w:shd w:val="clear" w:color="auto" w:fill="FFFFFF"/>
        </w:rPr>
        <w:t> </w:t>
      </w:r>
      <w:r>
        <w:rPr>
          <w:rFonts w:ascii="Arial" w:hAnsi="Arial" w:cs="Arial"/>
          <w:i/>
          <w:iCs/>
          <w:color w:val="222222"/>
          <w:sz w:val="20"/>
          <w:szCs w:val="20"/>
          <w:shd w:val="clear" w:color="auto" w:fill="FFFFFF"/>
        </w:rPr>
        <w:t>Advances in neurology</w:t>
      </w:r>
      <w:r>
        <w:rPr>
          <w:rFonts w:ascii="Arial" w:hAnsi="Arial" w:cs="Arial"/>
          <w:color w:val="222222"/>
          <w:sz w:val="20"/>
          <w:szCs w:val="20"/>
          <w:shd w:val="clear" w:color="auto" w:fill="FFFFFF"/>
        </w:rPr>
        <w:t>, 2000, 84: 365-375.</w:t>
      </w:r>
    </w:p>
    <w:p w14:paraId="0EC48BA0" w14:textId="77777777" w:rsidR="00AB2233" w:rsidRDefault="00AB2233">
      <w:pPr>
        <w:rPr>
          <w:rFonts w:ascii="Arial" w:hAnsi="Arial" w:cs="Arial"/>
          <w:color w:val="222222"/>
          <w:sz w:val="20"/>
          <w:szCs w:val="20"/>
          <w:shd w:val="clear" w:color="auto" w:fill="FFFFFF"/>
        </w:rPr>
      </w:pPr>
      <w:r>
        <w:rPr>
          <w:rFonts w:ascii="Arial" w:hAnsi="Arial" w:cs="Arial"/>
          <w:color w:val="222222"/>
          <w:sz w:val="20"/>
          <w:szCs w:val="20"/>
          <w:shd w:val="clear" w:color="auto" w:fill="FFFFFF"/>
        </w:rPr>
        <w:t>[60] EBERSOLE, John S. Noninvasive localization of epileptogenic foci by EEG source modeling.</w:t>
      </w:r>
      <w:r>
        <w:rPr>
          <w:rStyle w:val="apple-converted-space"/>
          <w:rFonts w:ascii="Arial" w:hAnsi="Arial" w:cs="Arial"/>
          <w:color w:val="222222"/>
          <w:sz w:val="20"/>
          <w:szCs w:val="20"/>
          <w:shd w:val="clear" w:color="auto" w:fill="FFFFFF"/>
        </w:rPr>
        <w:t> </w:t>
      </w:r>
      <w:r>
        <w:rPr>
          <w:rFonts w:ascii="Arial" w:hAnsi="Arial" w:cs="Arial"/>
          <w:i/>
          <w:iCs/>
          <w:color w:val="222222"/>
          <w:sz w:val="20"/>
          <w:szCs w:val="20"/>
          <w:shd w:val="clear" w:color="auto" w:fill="FFFFFF"/>
        </w:rPr>
        <w:t>Epilepsia</w:t>
      </w:r>
      <w:r>
        <w:rPr>
          <w:rFonts w:ascii="Arial" w:hAnsi="Arial" w:cs="Arial"/>
          <w:color w:val="222222"/>
          <w:sz w:val="20"/>
          <w:szCs w:val="20"/>
          <w:shd w:val="clear" w:color="auto" w:fill="FFFFFF"/>
        </w:rPr>
        <w:t>, 2000, 41.s3: S24-S33.</w:t>
      </w:r>
    </w:p>
    <w:p w14:paraId="252D4302" w14:textId="77777777" w:rsidR="00AB2233" w:rsidRDefault="00AB2233">
      <w:pPr>
        <w:rPr>
          <w:rFonts w:ascii="Arial" w:hAnsi="Arial" w:cs="Arial"/>
          <w:color w:val="222222"/>
          <w:sz w:val="20"/>
          <w:szCs w:val="20"/>
          <w:shd w:val="clear" w:color="auto" w:fill="FFFFFF"/>
        </w:rPr>
      </w:pPr>
      <w:r>
        <w:rPr>
          <w:rFonts w:ascii="Arial" w:hAnsi="Arial" w:cs="Arial"/>
          <w:color w:val="222222"/>
          <w:sz w:val="20"/>
          <w:szCs w:val="20"/>
          <w:shd w:val="clear" w:color="auto" w:fill="FFFFFF"/>
        </w:rPr>
        <w:t>[61] LANTZ, G., et al. Epileptic source localization with high density EEG: how many electrodes are needed?.</w:t>
      </w:r>
      <w:r>
        <w:rPr>
          <w:rStyle w:val="apple-converted-space"/>
          <w:rFonts w:ascii="Arial" w:hAnsi="Arial" w:cs="Arial"/>
          <w:color w:val="222222"/>
          <w:sz w:val="20"/>
          <w:szCs w:val="20"/>
          <w:shd w:val="clear" w:color="auto" w:fill="FFFFFF"/>
        </w:rPr>
        <w:t> </w:t>
      </w:r>
      <w:r>
        <w:rPr>
          <w:rFonts w:ascii="Arial" w:hAnsi="Arial" w:cs="Arial"/>
          <w:i/>
          <w:iCs/>
          <w:color w:val="222222"/>
          <w:sz w:val="20"/>
          <w:szCs w:val="20"/>
          <w:shd w:val="clear" w:color="auto" w:fill="FFFFFF"/>
        </w:rPr>
        <w:t>Clinical neurophysiology</w:t>
      </w:r>
      <w:r>
        <w:rPr>
          <w:rFonts w:ascii="Arial" w:hAnsi="Arial" w:cs="Arial"/>
          <w:color w:val="222222"/>
          <w:sz w:val="20"/>
          <w:szCs w:val="20"/>
          <w:shd w:val="clear" w:color="auto" w:fill="FFFFFF"/>
        </w:rPr>
        <w:t>, 2003, 114.1: 63-69.</w:t>
      </w:r>
    </w:p>
    <w:p w14:paraId="54705AF3" w14:textId="77777777" w:rsidR="00AB2233" w:rsidRDefault="00AB2233">
      <w:pPr>
        <w:rPr>
          <w:rFonts w:ascii="Arial" w:hAnsi="Arial" w:cs="Arial"/>
          <w:color w:val="222222"/>
          <w:sz w:val="20"/>
          <w:szCs w:val="20"/>
          <w:shd w:val="clear" w:color="auto" w:fill="FFFFFF"/>
        </w:rPr>
      </w:pPr>
      <w:r>
        <w:rPr>
          <w:rFonts w:ascii="Arial" w:hAnsi="Arial" w:cs="Arial"/>
          <w:color w:val="222222"/>
          <w:sz w:val="20"/>
          <w:szCs w:val="20"/>
          <w:shd w:val="clear" w:color="auto" w:fill="FFFFFF"/>
        </w:rPr>
        <w:t>[62] HUPPERTZ, Hans-Jürgen, et al. Localization of interictal delta and epileptiform EEG activity associated with focal epileptogenic brain lesions.</w:t>
      </w:r>
      <w:r>
        <w:rPr>
          <w:rStyle w:val="apple-converted-space"/>
          <w:rFonts w:ascii="Arial" w:hAnsi="Arial" w:cs="Arial"/>
          <w:color w:val="222222"/>
          <w:sz w:val="20"/>
          <w:szCs w:val="20"/>
          <w:shd w:val="clear" w:color="auto" w:fill="FFFFFF"/>
        </w:rPr>
        <w:t> </w:t>
      </w:r>
      <w:r>
        <w:rPr>
          <w:rFonts w:ascii="Arial" w:hAnsi="Arial" w:cs="Arial"/>
          <w:i/>
          <w:iCs/>
          <w:color w:val="222222"/>
          <w:sz w:val="20"/>
          <w:szCs w:val="20"/>
          <w:shd w:val="clear" w:color="auto" w:fill="FFFFFF"/>
        </w:rPr>
        <w:t>Neuroimage</w:t>
      </w:r>
      <w:r>
        <w:rPr>
          <w:rFonts w:ascii="Arial" w:hAnsi="Arial" w:cs="Arial"/>
          <w:color w:val="222222"/>
          <w:sz w:val="20"/>
          <w:szCs w:val="20"/>
          <w:shd w:val="clear" w:color="auto" w:fill="FFFFFF"/>
        </w:rPr>
        <w:t>, 2001, 13.1: 15-28.</w:t>
      </w:r>
    </w:p>
    <w:p w14:paraId="755DF118" w14:textId="77777777" w:rsidR="00D61A18" w:rsidRPr="00D61A18" w:rsidRDefault="00D61A18" w:rsidP="00D61A18">
      <w:pPr>
        <w:rPr>
          <w:rFonts w:ascii="Arial" w:eastAsia="Times New Roman" w:hAnsi="Arial" w:cs="Arial"/>
          <w:sz w:val="20"/>
          <w:szCs w:val="20"/>
          <w:lang w:eastAsia="cs-CZ"/>
        </w:rPr>
      </w:pPr>
      <w:r>
        <w:rPr>
          <w:rFonts w:ascii="Arial" w:hAnsi="Arial" w:cs="Arial"/>
          <w:color w:val="222222"/>
          <w:sz w:val="20"/>
          <w:szCs w:val="20"/>
          <w:shd w:val="clear" w:color="auto" w:fill="FFFFFF"/>
        </w:rPr>
        <w:t xml:space="preserve">[63] </w:t>
      </w:r>
      <w:r w:rsidRPr="00D61A18">
        <w:rPr>
          <w:rFonts w:ascii="Arial" w:eastAsia="Times New Roman" w:hAnsi="Arial" w:cs="Arial"/>
          <w:sz w:val="20"/>
          <w:szCs w:val="20"/>
          <w:lang w:eastAsia="cs-CZ"/>
        </w:rPr>
        <w:t>QIAN, Xinbo; XU, Yong Ping; LI, Xiaoping. A CMOS continuous-time low-pass notch filter for EEG systems. </w:t>
      </w:r>
      <w:r w:rsidRPr="00D61A18">
        <w:rPr>
          <w:rFonts w:ascii="Arial" w:eastAsia="Times New Roman" w:hAnsi="Arial" w:cs="Arial"/>
          <w:i/>
          <w:iCs/>
          <w:sz w:val="20"/>
          <w:szCs w:val="20"/>
          <w:lang w:eastAsia="cs-CZ"/>
        </w:rPr>
        <w:t>Analog Integrated Circuits and Signal Processing</w:t>
      </w:r>
      <w:r w:rsidRPr="00D61A18">
        <w:rPr>
          <w:rFonts w:ascii="Arial" w:eastAsia="Times New Roman" w:hAnsi="Arial" w:cs="Arial"/>
          <w:sz w:val="20"/>
          <w:szCs w:val="20"/>
          <w:lang w:eastAsia="cs-CZ"/>
        </w:rPr>
        <w:t>, 2005, 44.3: 231-238.</w:t>
      </w:r>
    </w:p>
    <w:p w14:paraId="2FF7173D" w14:textId="77777777" w:rsidR="00D61A18" w:rsidRDefault="00B039AD">
      <w:pPr>
        <w:rPr>
          <w:rFonts w:ascii="Arial" w:hAnsi="Arial" w:cs="Arial"/>
          <w:color w:val="222222"/>
          <w:sz w:val="20"/>
          <w:szCs w:val="20"/>
          <w:shd w:val="clear" w:color="auto" w:fill="FFFFFF"/>
        </w:rPr>
      </w:pPr>
      <w:r>
        <w:rPr>
          <w:rFonts w:ascii="Arial" w:eastAsia="Times New Roman" w:hAnsi="Arial" w:cs="Arial"/>
          <w:sz w:val="20"/>
          <w:szCs w:val="20"/>
          <w:lang w:eastAsia="cs-CZ"/>
        </w:rPr>
        <w:t xml:space="preserve">[64] </w:t>
      </w:r>
      <w:r>
        <w:rPr>
          <w:rFonts w:ascii="Arial" w:hAnsi="Arial" w:cs="Arial"/>
          <w:color w:val="222222"/>
          <w:sz w:val="20"/>
          <w:szCs w:val="20"/>
          <w:shd w:val="clear" w:color="auto" w:fill="FFFFFF"/>
        </w:rPr>
        <w:t>SOVKA, Přednáška 1-2: Základy číslicové filtrace, příklady filtrů. (Přednáška) Praha, České vysoké učení technické v Praze, 9. 2014</w:t>
      </w:r>
    </w:p>
    <w:p w14:paraId="354339D4" w14:textId="77777777" w:rsidR="00B039AD" w:rsidRPr="0030010F" w:rsidRDefault="0030010F">
      <w:pPr>
        <w:rPr>
          <w:rFonts w:ascii="Arial" w:hAnsi="Arial" w:cs="Arial"/>
          <w:color w:val="454545"/>
          <w:sz w:val="20"/>
          <w:szCs w:val="20"/>
          <w:shd w:val="clear" w:color="auto" w:fill="FFFFFF"/>
        </w:rPr>
      </w:pPr>
      <w:r w:rsidRPr="0030010F">
        <w:rPr>
          <w:rFonts w:ascii="Arial" w:eastAsia="Times New Roman" w:hAnsi="Arial" w:cs="Arial"/>
          <w:sz w:val="20"/>
          <w:szCs w:val="20"/>
          <w:lang w:eastAsia="cs-CZ"/>
        </w:rPr>
        <w:t xml:space="preserve">[65] </w:t>
      </w:r>
      <w:r w:rsidRPr="0030010F">
        <w:rPr>
          <w:rFonts w:ascii="Arial" w:hAnsi="Arial" w:cs="Arial"/>
          <w:color w:val="454545"/>
          <w:sz w:val="20"/>
          <w:szCs w:val="20"/>
          <w:shd w:val="clear" w:color="auto" w:fill="FFFFFF"/>
        </w:rPr>
        <w:t>HRAZDIRA, Ivo a Vojtěch MORNSTEIN.</w:t>
      </w:r>
      <w:r w:rsidRPr="0030010F">
        <w:rPr>
          <w:rStyle w:val="apple-converted-space"/>
          <w:rFonts w:ascii="Arial" w:hAnsi="Arial" w:cs="Arial"/>
          <w:color w:val="454545"/>
          <w:sz w:val="20"/>
          <w:szCs w:val="20"/>
          <w:shd w:val="clear" w:color="auto" w:fill="FFFFFF"/>
        </w:rPr>
        <w:t> </w:t>
      </w:r>
      <w:r w:rsidRPr="0030010F">
        <w:rPr>
          <w:rFonts w:ascii="Arial" w:hAnsi="Arial" w:cs="Arial"/>
          <w:i/>
          <w:iCs/>
          <w:color w:val="454545"/>
          <w:sz w:val="20"/>
          <w:szCs w:val="20"/>
          <w:shd w:val="clear" w:color="auto" w:fill="FFFFFF"/>
        </w:rPr>
        <w:t>Lékařská biofyzika a přístrojová technika</w:t>
      </w:r>
      <w:r w:rsidRPr="0030010F">
        <w:rPr>
          <w:rFonts w:ascii="Arial" w:hAnsi="Arial" w:cs="Arial"/>
          <w:color w:val="454545"/>
          <w:sz w:val="20"/>
          <w:szCs w:val="20"/>
          <w:shd w:val="clear" w:color="auto" w:fill="FFFFFF"/>
        </w:rPr>
        <w:t>. Brno: Neptun, 2001. ISBN 80-902896-1-4.</w:t>
      </w:r>
    </w:p>
    <w:p w14:paraId="6F0E5C78" w14:textId="77777777" w:rsidR="0030010F" w:rsidRDefault="0030010F">
      <w:pPr>
        <w:rPr>
          <w:rFonts w:ascii="Arial" w:hAnsi="Arial" w:cs="Arial"/>
          <w:color w:val="222222"/>
          <w:sz w:val="20"/>
          <w:szCs w:val="20"/>
          <w:shd w:val="clear" w:color="auto" w:fill="FFFFFF"/>
        </w:rPr>
      </w:pPr>
      <w:r>
        <w:rPr>
          <w:rFonts w:ascii="Open Sans" w:hAnsi="Open Sans"/>
          <w:color w:val="454545"/>
          <w:shd w:val="clear" w:color="auto" w:fill="FFFFFF"/>
        </w:rPr>
        <w:t>[66]</w:t>
      </w:r>
      <w:r w:rsidRPr="0030010F">
        <w:rPr>
          <w:rFonts w:ascii="Arial" w:hAnsi="Arial" w:cs="Arial"/>
          <w:color w:val="222222"/>
          <w:sz w:val="20"/>
          <w:szCs w:val="20"/>
          <w:shd w:val="clear" w:color="auto" w:fill="FFFFFF"/>
        </w:rPr>
        <w:t xml:space="preserve"> </w:t>
      </w:r>
      <w:r>
        <w:rPr>
          <w:rFonts w:ascii="Arial" w:hAnsi="Arial" w:cs="Arial"/>
          <w:color w:val="222222"/>
          <w:sz w:val="20"/>
          <w:szCs w:val="20"/>
          <w:shd w:val="clear" w:color="auto" w:fill="FFFFFF"/>
        </w:rPr>
        <w:t>KOZUMPLÍK, Jiří. Analýza biologických signálů.</w:t>
      </w:r>
      <w:r>
        <w:rPr>
          <w:rStyle w:val="apple-converted-space"/>
          <w:rFonts w:ascii="Arial" w:hAnsi="Arial" w:cs="Arial"/>
          <w:color w:val="222222"/>
          <w:sz w:val="20"/>
          <w:szCs w:val="20"/>
          <w:shd w:val="clear" w:color="auto" w:fill="FFFFFF"/>
        </w:rPr>
        <w:t> </w:t>
      </w:r>
      <w:r>
        <w:rPr>
          <w:rFonts w:ascii="Arial" w:hAnsi="Arial" w:cs="Arial"/>
          <w:i/>
          <w:iCs/>
          <w:color w:val="222222"/>
          <w:sz w:val="20"/>
          <w:szCs w:val="20"/>
          <w:shd w:val="clear" w:color="auto" w:fill="FFFFFF"/>
        </w:rPr>
        <w:t>Elektronická skripta FEKT VUT v Brně</w:t>
      </w:r>
      <w:r>
        <w:rPr>
          <w:rFonts w:ascii="Arial" w:hAnsi="Arial" w:cs="Arial"/>
          <w:color w:val="222222"/>
          <w:sz w:val="20"/>
          <w:szCs w:val="20"/>
          <w:shd w:val="clear" w:color="auto" w:fill="FFFFFF"/>
        </w:rPr>
        <w:t>, 2011.</w:t>
      </w:r>
    </w:p>
    <w:p w14:paraId="14FE5B5C" w14:textId="77777777" w:rsidR="001E5A8B" w:rsidRDefault="001E5A8B" w:rsidP="001E5A8B">
      <w:pPr>
        <w:rPr>
          <w:rFonts w:ascii="Arial" w:hAnsi="Arial" w:cs="Arial"/>
          <w:color w:val="222222"/>
          <w:sz w:val="20"/>
          <w:szCs w:val="20"/>
          <w:shd w:val="clear" w:color="auto" w:fill="FFFFFF"/>
        </w:rPr>
      </w:pPr>
      <w:r>
        <w:rPr>
          <w:rFonts w:ascii="Arial" w:hAnsi="Arial" w:cs="Arial"/>
          <w:color w:val="222222"/>
          <w:sz w:val="20"/>
          <w:szCs w:val="20"/>
          <w:shd w:val="clear" w:color="auto" w:fill="FFFFFF"/>
        </w:rPr>
        <w:t xml:space="preserve">[67] </w:t>
      </w:r>
      <w:r w:rsidR="00310DC7">
        <w:rPr>
          <w:rFonts w:ascii="Arial" w:hAnsi="Arial" w:cs="Arial"/>
          <w:color w:val="222222"/>
          <w:sz w:val="20"/>
          <w:szCs w:val="20"/>
          <w:shd w:val="clear" w:color="auto" w:fill="FFFFFF"/>
        </w:rPr>
        <w:t>KALINA</w:t>
      </w:r>
      <w:r>
        <w:rPr>
          <w:rFonts w:ascii="Arial" w:hAnsi="Arial" w:cs="Arial"/>
          <w:color w:val="222222"/>
          <w:sz w:val="20"/>
          <w:szCs w:val="20"/>
          <w:shd w:val="clear" w:color="auto" w:fill="FFFFFF"/>
        </w:rPr>
        <w:t xml:space="preserve">, </w:t>
      </w:r>
      <w:r w:rsidR="00310DC7">
        <w:rPr>
          <w:rFonts w:ascii="Arial" w:hAnsi="Arial" w:cs="Arial"/>
          <w:color w:val="222222"/>
          <w:sz w:val="20"/>
          <w:szCs w:val="20"/>
          <w:shd w:val="clear" w:color="auto" w:fill="FFFFFF"/>
        </w:rPr>
        <w:t>Adam</w:t>
      </w:r>
      <w:r>
        <w:rPr>
          <w:rFonts w:ascii="Arial" w:hAnsi="Arial" w:cs="Arial"/>
          <w:color w:val="222222"/>
          <w:sz w:val="20"/>
          <w:szCs w:val="20"/>
          <w:shd w:val="clear" w:color="auto" w:fill="FFFFFF"/>
        </w:rPr>
        <w:t xml:space="preserve">. </w:t>
      </w:r>
      <w:r w:rsidR="00310DC7" w:rsidRPr="00310DC7">
        <w:rPr>
          <w:rFonts w:ascii="Arial" w:hAnsi="Arial" w:cs="Arial"/>
          <w:i/>
          <w:color w:val="222222"/>
          <w:sz w:val="20"/>
          <w:szCs w:val="20"/>
          <w:shd w:val="clear" w:color="auto" w:fill="FFFFFF"/>
        </w:rPr>
        <w:t>Inverzní úloha: EEG záznam</w:t>
      </w:r>
      <w:r w:rsidR="00310DC7">
        <w:rPr>
          <w:rFonts w:ascii="Arial" w:hAnsi="Arial" w:cs="Arial"/>
          <w:color w:val="222222"/>
          <w:sz w:val="20"/>
          <w:szCs w:val="20"/>
          <w:shd w:val="clear" w:color="auto" w:fill="FFFFFF"/>
        </w:rPr>
        <w:t xml:space="preserve"> [elektronická zpráva]</w:t>
      </w:r>
      <w:r>
        <w:rPr>
          <w:rFonts w:ascii="Arial" w:hAnsi="Arial" w:cs="Arial"/>
          <w:color w:val="222222"/>
          <w:sz w:val="20"/>
          <w:szCs w:val="20"/>
          <w:shd w:val="clear" w:color="auto" w:fill="FFFFFF"/>
        </w:rPr>
        <w:t>.</w:t>
      </w:r>
      <w:r>
        <w:rPr>
          <w:rStyle w:val="apple-converted-space"/>
          <w:rFonts w:ascii="Arial" w:hAnsi="Arial" w:cs="Arial"/>
          <w:color w:val="222222"/>
          <w:sz w:val="20"/>
          <w:szCs w:val="20"/>
          <w:shd w:val="clear" w:color="auto" w:fill="FFFFFF"/>
        </w:rPr>
        <w:t> </w:t>
      </w:r>
      <w:r w:rsidR="00310DC7">
        <w:rPr>
          <w:rFonts w:ascii="Arial" w:hAnsi="Arial" w:cs="Arial"/>
          <w:color w:val="222222"/>
          <w:sz w:val="20"/>
          <w:szCs w:val="20"/>
          <w:shd w:val="clear" w:color="auto" w:fill="FFFFFF"/>
        </w:rPr>
        <w:t xml:space="preserve">6. </w:t>
      </w:r>
      <w:r w:rsidR="001878AF">
        <w:rPr>
          <w:rFonts w:ascii="Arial" w:hAnsi="Arial" w:cs="Arial"/>
          <w:color w:val="222222"/>
          <w:sz w:val="20"/>
          <w:szCs w:val="20"/>
          <w:shd w:val="clear" w:color="auto" w:fill="FFFFFF"/>
        </w:rPr>
        <w:t>5</w:t>
      </w:r>
      <w:r w:rsidR="00310DC7">
        <w:rPr>
          <w:rFonts w:ascii="Arial" w:hAnsi="Arial" w:cs="Arial"/>
          <w:color w:val="222222"/>
          <w:sz w:val="20"/>
          <w:szCs w:val="20"/>
          <w:shd w:val="clear" w:color="auto" w:fill="FFFFFF"/>
        </w:rPr>
        <w:t>. 2016 10:21; [cit. 2016-5-12]</w:t>
      </w:r>
      <w:r w:rsidR="00513CB4">
        <w:rPr>
          <w:rFonts w:ascii="Arial" w:hAnsi="Arial" w:cs="Arial"/>
          <w:color w:val="222222"/>
          <w:sz w:val="20"/>
          <w:szCs w:val="20"/>
          <w:shd w:val="clear" w:color="auto" w:fill="FFFFFF"/>
        </w:rPr>
        <w:t>.</w:t>
      </w:r>
    </w:p>
    <w:p w14:paraId="7D03A452" w14:textId="77777777" w:rsidR="001878AF" w:rsidRDefault="001878AF" w:rsidP="001878AF">
      <w:pPr>
        <w:rPr>
          <w:rFonts w:ascii="Arial" w:hAnsi="Arial" w:cs="Arial"/>
          <w:color w:val="222222"/>
          <w:sz w:val="20"/>
          <w:szCs w:val="20"/>
          <w:shd w:val="clear" w:color="auto" w:fill="FFFFFF"/>
        </w:rPr>
      </w:pPr>
      <w:r>
        <w:rPr>
          <w:rFonts w:ascii="Arial" w:hAnsi="Arial" w:cs="Arial"/>
          <w:color w:val="222222"/>
          <w:sz w:val="20"/>
          <w:szCs w:val="20"/>
          <w:shd w:val="clear" w:color="auto" w:fill="FFFFFF"/>
        </w:rPr>
        <w:t xml:space="preserve">[68] KALINA, Adam. </w:t>
      </w:r>
      <w:r>
        <w:rPr>
          <w:rFonts w:ascii="Arial" w:hAnsi="Arial" w:cs="Arial"/>
          <w:i/>
          <w:color w:val="222222"/>
          <w:sz w:val="20"/>
          <w:szCs w:val="20"/>
          <w:shd w:val="clear" w:color="auto" w:fill="FFFFFF"/>
        </w:rPr>
        <w:t xml:space="preserve">Interpretace výsledků evokovaných potenciálů </w:t>
      </w:r>
      <w:r>
        <w:rPr>
          <w:rFonts w:ascii="Arial" w:hAnsi="Arial" w:cs="Arial"/>
          <w:color w:val="222222"/>
          <w:sz w:val="20"/>
          <w:szCs w:val="20"/>
          <w:shd w:val="clear" w:color="auto" w:fill="FFFFFF"/>
        </w:rPr>
        <w:t>[elektronická zpráva].</w:t>
      </w:r>
      <w:r>
        <w:rPr>
          <w:rStyle w:val="apple-converted-space"/>
          <w:rFonts w:ascii="Arial" w:hAnsi="Arial" w:cs="Arial"/>
          <w:color w:val="222222"/>
          <w:sz w:val="20"/>
          <w:szCs w:val="20"/>
          <w:shd w:val="clear" w:color="auto" w:fill="FFFFFF"/>
        </w:rPr>
        <w:t> </w:t>
      </w:r>
      <w:r>
        <w:rPr>
          <w:rFonts w:ascii="Arial" w:hAnsi="Arial" w:cs="Arial"/>
          <w:color w:val="222222"/>
          <w:sz w:val="20"/>
          <w:szCs w:val="20"/>
          <w:shd w:val="clear" w:color="auto" w:fill="FFFFFF"/>
        </w:rPr>
        <w:t>15. 4. 2016 1:57; [cit. 2016-5-12].</w:t>
      </w:r>
    </w:p>
    <w:p w14:paraId="0FC3DE12" w14:textId="77777777" w:rsidR="008A02F1" w:rsidRPr="00F04262" w:rsidRDefault="008A02F1" w:rsidP="001878AF">
      <w:r>
        <w:rPr>
          <w:rFonts w:ascii="Arial" w:hAnsi="Arial" w:cs="Arial"/>
          <w:color w:val="222222"/>
          <w:sz w:val="20"/>
          <w:szCs w:val="20"/>
          <w:shd w:val="clear" w:color="auto" w:fill="FFFFFF"/>
        </w:rPr>
        <w:t>[69]</w:t>
      </w:r>
      <w:r w:rsidR="00F04262">
        <w:rPr>
          <w:rFonts w:ascii="Arial" w:hAnsi="Arial" w:cs="Arial"/>
          <w:color w:val="222222"/>
          <w:sz w:val="20"/>
          <w:szCs w:val="20"/>
          <w:shd w:val="clear" w:color="auto" w:fill="FFFFFF"/>
        </w:rPr>
        <w:t xml:space="preserve"> </w:t>
      </w:r>
      <w:r w:rsidR="00F04262" w:rsidRPr="00F04262">
        <w:t>The MNI brain and the Talairach atlas. </w:t>
      </w:r>
      <w:r w:rsidR="00F04262" w:rsidRPr="00F04262">
        <w:rPr>
          <w:i/>
        </w:rPr>
        <w:t>MRC CBSU Wiki</w:t>
      </w:r>
      <w:r w:rsidR="00F04262" w:rsidRPr="00F04262">
        <w:t> [online]. Cambridge: MRC Cognition and Brain Sciences Unit, 2013 [cit. 2016-05-13]. Dostupné z: http://imaging.mrc-cbu.cam.ac.uk/imaging/MniTalairach</w:t>
      </w:r>
    </w:p>
    <w:p w14:paraId="682B0AD0" w14:textId="77777777" w:rsidR="001878AF" w:rsidRDefault="002C7FE0" w:rsidP="001E5A8B">
      <w:pPr>
        <w:rPr>
          <w:rFonts w:ascii="Arial" w:hAnsi="Arial" w:cs="Arial"/>
          <w:color w:val="222222"/>
          <w:sz w:val="20"/>
          <w:szCs w:val="20"/>
          <w:shd w:val="clear" w:color="auto" w:fill="FFFFFF"/>
        </w:rPr>
      </w:pPr>
      <w:r>
        <w:rPr>
          <w:rFonts w:ascii="Arial" w:hAnsi="Arial" w:cs="Arial"/>
          <w:color w:val="222222"/>
          <w:sz w:val="20"/>
          <w:szCs w:val="20"/>
          <w:shd w:val="clear" w:color="auto" w:fill="FFFFFF"/>
        </w:rPr>
        <w:t>[70] JANCA, Radek, et al. Detection of interictal epileptiform discharges using signal envelope distribution modelling: application to epileptic and non-epileptic intracranial recordings.</w:t>
      </w:r>
      <w:r>
        <w:rPr>
          <w:rStyle w:val="apple-converted-space"/>
          <w:rFonts w:ascii="Arial" w:hAnsi="Arial" w:cs="Arial"/>
          <w:color w:val="222222"/>
          <w:sz w:val="20"/>
          <w:szCs w:val="20"/>
          <w:shd w:val="clear" w:color="auto" w:fill="FFFFFF"/>
        </w:rPr>
        <w:t> </w:t>
      </w:r>
      <w:r>
        <w:rPr>
          <w:rFonts w:ascii="Arial" w:hAnsi="Arial" w:cs="Arial"/>
          <w:i/>
          <w:iCs/>
          <w:color w:val="222222"/>
          <w:sz w:val="20"/>
          <w:szCs w:val="20"/>
          <w:shd w:val="clear" w:color="auto" w:fill="FFFFFF"/>
        </w:rPr>
        <w:t>Brain topography</w:t>
      </w:r>
      <w:r>
        <w:rPr>
          <w:rFonts w:ascii="Arial" w:hAnsi="Arial" w:cs="Arial"/>
          <w:color w:val="222222"/>
          <w:sz w:val="20"/>
          <w:szCs w:val="20"/>
          <w:shd w:val="clear" w:color="auto" w:fill="FFFFFF"/>
        </w:rPr>
        <w:t>, 2015, 28.1: 172-183.</w:t>
      </w:r>
    </w:p>
    <w:p w14:paraId="564AC931" w14:textId="77777777" w:rsidR="00A80481" w:rsidRDefault="00A80481" w:rsidP="001E5A8B">
      <w:pPr>
        <w:rPr>
          <w:rFonts w:ascii="Open Sans" w:hAnsi="Open Sans"/>
          <w:color w:val="000000"/>
          <w:shd w:val="clear" w:color="auto" w:fill="FFFFFF"/>
        </w:rPr>
      </w:pPr>
      <w:r>
        <w:rPr>
          <w:rFonts w:ascii="Arial" w:hAnsi="Arial" w:cs="Arial"/>
          <w:color w:val="222222"/>
          <w:sz w:val="20"/>
          <w:szCs w:val="20"/>
          <w:shd w:val="clear" w:color="auto" w:fill="FFFFFF"/>
        </w:rPr>
        <w:t xml:space="preserve">[71] </w:t>
      </w:r>
      <w:r>
        <w:rPr>
          <w:rFonts w:ascii="Open Sans" w:hAnsi="Open Sans"/>
          <w:color w:val="000000"/>
          <w:shd w:val="clear" w:color="auto" w:fill="FFFFFF"/>
        </w:rPr>
        <w:t>Epilepsie: Druhy epileptických záchvatů. In:</w:t>
      </w:r>
      <w:r>
        <w:rPr>
          <w:rFonts w:ascii="Open Sans" w:hAnsi="Open Sans"/>
          <w:i/>
          <w:iCs/>
          <w:color w:val="000000"/>
        </w:rPr>
        <w:t>Wikipedia: the free encyclopedia</w:t>
      </w:r>
      <w:r>
        <w:rPr>
          <w:rStyle w:val="apple-converted-space"/>
          <w:rFonts w:ascii="Open Sans" w:hAnsi="Open Sans"/>
          <w:color w:val="000000"/>
          <w:shd w:val="clear" w:color="auto" w:fill="FFFFFF"/>
        </w:rPr>
        <w:t> </w:t>
      </w:r>
      <w:r>
        <w:rPr>
          <w:rFonts w:ascii="Open Sans" w:hAnsi="Open Sans"/>
          <w:color w:val="000000"/>
          <w:shd w:val="clear" w:color="auto" w:fill="FFFFFF"/>
        </w:rPr>
        <w:t xml:space="preserve">[online]. San Francisco (CA): Wikimedia Foundation, 2016 [cit. 2016-05-15]. Dostupné z: </w:t>
      </w:r>
      <w:hyperlink r:id="rId90" w:history="1">
        <w:r w:rsidR="00E4394A" w:rsidRPr="00781366">
          <w:rPr>
            <w:rStyle w:val="Hypertextovodkaz"/>
            <w:rFonts w:ascii="Open Sans" w:hAnsi="Open Sans"/>
            <w:shd w:val="clear" w:color="auto" w:fill="FFFFFF"/>
          </w:rPr>
          <w:t>https://cs.wikipedia.org/wiki/Epilepsie</w:t>
        </w:r>
      </w:hyperlink>
    </w:p>
    <w:p w14:paraId="0E1551C4" w14:textId="77777777" w:rsidR="00E4394A" w:rsidRDefault="00E4394A" w:rsidP="001E5A8B">
      <w:pPr>
        <w:rPr>
          <w:rFonts w:ascii="Arial" w:hAnsi="Arial" w:cs="Arial"/>
          <w:color w:val="222222"/>
          <w:sz w:val="20"/>
          <w:szCs w:val="20"/>
          <w:shd w:val="clear" w:color="auto" w:fill="FFFFFF"/>
        </w:rPr>
      </w:pPr>
      <w:r>
        <w:rPr>
          <w:rFonts w:ascii="Open Sans" w:hAnsi="Open Sans"/>
          <w:color w:val="000000"/>
          <w:shd w:val="clear" w:color="auto" w:fill="FFFFFF"/>
        </w:rPr>
        <w:t xml:space="preserve">[72] </w:t>
      </w:r>
      <w:r w:rsidRPr="006817DD">
        <w:t>LANTZ, G., et al. Epileptic source localization with high density EEG: how many electrodes are needed?.</w:t>
      </w:r>
      <w:r>
        <w:t xml:space="preserve"> [obrázek]</w:t>
      </w:r>
      <w:r w:rsidRPr="006817DD">
        <w:t> Clinical neurophysiology, 2003, 114.1: 63-69.</w:t>
      </w:r>
    </w:p>
    <w:p w14:paraId="62EE946F" w14:textId="77777777" w:rsidR="00D91F28" w:rsidRDefault="0008242B" w:rsidP="00D91F28">
      <w:pPr>
        <w:rPr>
          <w:shd w:val="clear" w:color="auto" w:fill="FFFFFF"/>
        </w:rPr>
      </w:pPr>
      <w:r>
        <w:rPr>
          <w:rFonts w:eastAsia="Times New Roman"/>
          <w:lang w:eastAsia="cs-CZ"/>
        </w:rPr>
        <w:t xml:space="preserve">[73] </w:t>
      </w:r>
      <w:r>
        <w:rPr>
          <w:shd w:val="clear" w:color="auto" w:fill="FFFFFF"/>
        </w:rPr>
        <w:t>MICHEL, Christoph M., et al. EEG source imaging.[obrázek]</w:t>
      </w:r>
      <w:r>
        <w:rPr>
          <w:rStyle w:val="apple-converted-space"/>
          <w:rFonts w:ascii="Arial" w:hAnsi="Arial" w:cs="Arial"/>
          <w:color w:val="222222"/>
          <w:sz w:val="20"/>
          <w:szCs w:val="20"/>
          <w:shd w:val="clear" w:color="auto" w:fill="FFFFFF"/>
        </w:rPr>
        <w:t> </w:t>
      </w:r>
      <w:r>
        <w:rPr>
          <w:shd w:val="clear" w:color="auto" w:fill="FFFFFF"/>
        </w:rPr>
        <w:t>Clinical neurophysi</w:t>
      </w:r>
      <w:r w:rsidR="00D91F28">
        <w:rPr>
          <w:shd w:val="clear" w:color="auto" w:fill="FFFFFF"/>
        </w:rPr>
        <w:t>ology, 2004, 115.10: 2195-2222.</w:t>
      </w:r>
    </w:p>
    <w:p w14:paraId="75C1440E" w14:textId="77777777" w:rsidR="00D91F28" w:rsidRPr="00D91F28" w:rsidRDefault="00D91F28" w:rsidP="00D91F28">
      <w:pPr>
        <w:rPr>
          <w:shd w:val="clear" w:color="auto" w:fill="FFFFFF"/>
        </w:rPr>
      </w:pPr>
      <w:r>
        <w:rPr>
          <w:rFonts w:ascii="Arial" w:eastAsia="Times New Roman" w:hAnsi="Arial" w:cs="Arial"/>
          <w:sz w:val="20"/>
          <w:szCs w:val="20"/>
          <w:lang w:eastAsia="cs-CZ"/>
        </w:rPr>
        <w:t xml:space="preserve">[74] </w:t>
      </w:r>
      <w:r>
        <w:rPr>
          <w:rFonts w:ascii="Arial" w:hAnsi="Arial" w:cs="Arial"/>
          <w:color w:val="222222"/>
          <w:sz w:val="20"/>
          <w:szCs w:val="20"/>
          <w:shd w:val="clear" w:color="auto" w:fill="FFFFFF"/>
        </w:rPr>
        <w:t>LOPEZ, J. D., et al. Algorithmic procedures for Bayesian MEG/EEG source reconstruction in SPM.</w:t>
      </w:r>
      <w:r>
        <w:rPr>
          <w:rStyle w:val="apple-converted-space"/>
          <w:rFonts w:ascii="Arial" w:hAnsi="Arial" w:cs="Arial"/>
          <w:color w:val="222222"/>
          <w:sz w:val="20"/>
          <w:szCs w:val="20"/>
          <w:shd w:val="clear" w:color="auto" w:fill="FFFFFF"/>
        </w:rPr>
        <w:t> </w:t>
      </w:r>
      <w:r>
        <w:rPr>
          <w:rFonts w:ascii="Arial" w:hAnsi="Arial" w:cs="Arial"/>
          <w:i/>
          <w:iCs/>
          <w:color w:val="222222"/>
          <w:sz w:val="20"/>
          <w:szCs w:val="20"/>
          <w:shd w:val="clear" w:color="auto" w:fill="FFFFFF"/>
        </w:rPr>
        <w:t>NeuroImage</w:t>
      </w:r>
      <w:r>
        <w:rPr>
          <w:rFonts w:ascii="Arial" w:hAnsi="Arial" w:cs="Arial"/>
          <w:color w:val="222222"/>
          <w:sz w:val="20"/>
          <w:szCs w:val="20"/>
          <w:shd w:val="clear" w:color="auto" w:fill="FFFFFF"/>
        </w:rPr>
        <w:t>, 2014, 84: 476-487.</w:t>
      </w:r>
    </w:p>
    <w:p w14:paraId="125CD635" w14:textId="77777777" w:rsidR="001E5A8B" w:rsidRPr="00257858" w:rsidRDefault="001E5A8B">
      <w:pPr>
        <w:rPr>
          <w:rFonts w:ascii="Arial" w:eastAsia="Times New Roman" w:hAnsi="Arial" w:cs="Arial"/>
          <w:sz w:val="20"/>
          <w:szCs w:val="20"/>
          <w:lang w:eastAsia="cs-CZ"/>
        </w:rPr>
      </w:pPr>
    </w:p>
    <w:sectPr w:rsidR="001E5A8B" w:rsidRPr="00257858">
      <w:pgSz w:w="11906" w:h="16838"/>
      <w:pgMar w:top="1417" w:right="1417" w:bottom="1417" w:left="1417"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3" w:author="Radek Janča" w:date="2016-05-20T13:14:00Z" w:initials="RJ">
    <w:p w14:paraId="31F55E44" w14:textId="77777777" w:rsidR="007240B6" w:rsidRDefault="007240B6">
      <w:pPr>
        <w:pStyle w:val="Textkomente"/>
      </w:pPr>
      <w:r>
        <w:rPr>
          <w:rStyle w:val="Odkaznakoment"/>
        </w:rPr>
        <w:annotationRef/>
      </w:r>
      <w:r>
        <w:t>osobně upřednostňuji trpný rod, ale pokud jsi tu práci psal celou v první osobě, už to tak nech: tj.: Zvolená problematika byla řešena pomocí...</w:t>
      </w:r>
    </w:p>
  </w:comment>
  <w:comment w:id="52" w:author="Radek Janča" w:date="2016-05-20T13:37:00Z" w:initials="RJ">
    <w:p w14:paraId="2D2E345D" w14:textId="77777777" w:rsidR="007240B6" w:rsidRDefault="007240B6">
      <w:pPr>
        <w:pStyle w:val="Textkomente"/>
      </w:pPr>
      <w:r>
        <w:rPr>
          <w:rStyle w:val="Odkaznakoment"/>
        </w:rPr>
        <w:annotationRef/>
      </w:r>
      <w:r>
        <w:t>hlídej si časy, někdy máš minulý, přítomný a budoucí. Mělo by to být sjednoceno</w:t>
      </w:r>
    </w:p>
  </w:comment>
  <w:comment w:id="65" w:author="Radek Janča" w:date="2016-05-20T13:48:00Z" w:initials="RJ">
    <w:p w14:paraId="609BAF92" w14:textId="77777777" w:rsidR="007240B6" w:rsidRDefault="007240B6">
      <w:pPr>
        <w:pStyle w:val="Textkomente"/>
      </w:pPr>
      <w:r>
        <w:rPr>
          <w:rStyle w:val="Odkaznakoment"/>
        </w:rPr>
        <w:annotationRef/>
      </w:r>
      <w:r>
        <w:t>do toho dělní se moc nepouštěj. Jednak se to každý rok mění... a to dělení na grand mal apod. je tak 20 roků staré a doktoři už to nesnášejí, tak to tam raději nepiš</w:t>
      </w:r>
    </w:p>
  </w:comment>
  <w:comment w:id="95" w:author="Radek Janča" w:date="2016-05-20T14:01:00Z" w:initials="RJ">
    <w:p w14:paraId="4FAB616F" w14:textId="77777777" w:rsidR="007240B6" w:rsidRDefault="007240B6">
      <w:pPr>
        <w:pStyle w:val="Textkomente"/>
      </w:pPr>
      <w:r>
        <w:rPr>
          <w:rStyle w:val="Odkaznakoment"/>
        </w:rPr>
        <w:annotationRef/>
      </w:r>
      <w:r>
        <w:t>dej tam obrázek, mám ho určitě v disertaci, případně překresli</w:t>
      </w:r>
    </w:p>
  </w:comment>
  <w:comment w:id="163" w:author="Radek Janča" w:date="2016-05-20T14:58:00Z" w:initials="RJ">
    <w:p w14:paraId="7CC5C0A7" w14:textId="77777777" w:rsidR="007240B6" w:rsidRDefault="007240B6">
      <w:pPr>
        <w:pStyle w:val="Textkomente"/>
      </w:pPr>
      <w:r>
        <w:rPr>
          <w:rStyle w:val="Odkaznakoment"/>
        </w:rPr>
        <w:annotationRef/>
      </w:r>
      <w:r>
        <w:t>SPM myslím používá vlastní ala MNI, myslím ze 115 lidí...</w:t>
      </w:r>
    </w:p>
  </w:comment>
  <w:comment w:id="171" w:author="Radek Janča" w:date="2016-05-20T17:37:00Z" w:initials="RJ">
    <w:p w14:paraId="4CD18D23" w14:textId="57F4111F" w:rsidR="007240B6" w:rsidRDefault="007240B6">
      <w:pPr>
        <w:pStyle w:val="Textkomente"/>
      </w:pPr>
      <w:r>
        <w:rPr>
          <w:rStyle w:val="Odkaznakoment"/>
        </w:rPr>
        <w:annotationRef/>
      </w:r>
      <w:r>
        <w:t>tohle až do experimentální části</w:t>
      </w:r>
    </w:p>
  </w:comment>
  <w:comment w:id="174" w:author="Radek Janča" w:date="2016-05-20T15:37:00Z" w:initials="RJ">
    <w:p w14:paraId="497CC4FF" w14:textId="77777777" w:rsidR="007240B6" w:rsidRDefault="007240B6">
      <w:pPr>
        <w:pStyle w:val="Textkomente"/>
      </w:pPr>
      <w:r>
        <w:rPr>
          <w:rStyle w:val="Odkaznakoment"/>
        </w:rPr>
        <w:annotationRef/>
      </w:r>
      <w:r>
        <w:t>to napiš jinak! Prostě jen, že jsi proti antialiasingu použil DP</w:t>
      </w:r>
    </w:p>
  </w:comment>
  <w:comment w:id="175" w:author="Radek Janča" w:date="2016-05-20T15:43:00Z" w:initials="RJ">
    <w:p w14:paraId="529E4E11" w14:textId="77777777" w:rsidR="007240B6" w:rsidRDefault="007240B6">
      <w:pPr>
        <w:pStyle w:val="Textkomente"/>
      </w:pPr>
      <w:r>
        <w:rPr>
          <w:rStyle w:val="Odkaznakoment"/>
        </w:rPr>
        <w:annotationRef/>
      </w:r>
      <w:r>
        <w:t>tady si nejsem úplně jistý. Podle mě ty orientace neuměl starý Analyze formát. NIfTI by to měl umět. Rozdíl je v tom, že slicer vykresluje v LPS rovině a SPM v RAS</w:t>
      </w:r>
    </w:p>
  </w:comment>
  <w:comment w:id="181" w:author="Radek Janča" w:date="2016-05-20T16:01:00Z" w:initials="RJ">
    <w:p w14:paraId="1E25BD71" w14:textId="77777777" w:rsidR="007240B6" w:rsidRDefault="007240B6">
      <w:pPr>
        <w:pStyle w:val="Textkomente"/>
      </w:pPr>
      <w:r>
        <w:rPr>
          <w:rStyle w:val="Odkaznakoment"/>
        </w:rPr>
        <w:annotationRef/>
      </w:r>
      <w:r>
        <w:t>náhodná složka klesá 1/sqrt(n), kde n je počet realizací</w:t>
      </w:r>
    </w:p>
  </w:comment>
  <w:comment w:id="187" w:author="Radek Janča" w:date="2016-05-20T16:16:00Z" w:initials="RJ">
    <w:p w14:paraId="28E154AB" w14:textId="77777777" w:rsidR="007240B6" w:rsidRDefault="007240B6">
      <w:pPr>
        <w:pStyle w:val="Textkomente"/>
      </w:pPr>
      <w:r>
        <w:rPr>
          <w:rStyle w:val="Odkaznakoment"/>
        </w:rPr>
        <w:annotationRef/>
      </w:r>
      <w:r>
        <w:t>asi bys měl popsat, jaké máš subjektivní kritéria pro to,kdy jsi s výsledky spokojen</w:t>
      </w:r>
    </w:p>
  </w:comment>
  <w:comment w:id="191" w:author="Radek Janča" w:date="2016-05-20T17:43:00Z" w:initials="RJ">
    <w:p w14:paraId="4941AC8D" w14:textId="55805AA2" w:rsidR="007240B6" w:rsidRDefault="007240B6">
      <w:pPr>
        <w:pStyle w:val="Textkomente"/>
      </w:pPr>
      <w:r>
        <w:rPr>
          <w:rStyle w:val="Odkaznakoment"/>
        </w:rPr>
        <w:annotationRef/>
      </w:r>
      <w:r>
        <w:t>do teoretického úvodu</w:t>
      </w:r>
    </w:p>
  </w:comment>
  <w:comment w:id="193" w:author="Radek Janča" w:date="2016-05-20T16:39:00Z" w:initials="RJ">
    <w:p w14:paraId="6779FBEF" w14:textId="77777777" w:rsidR="007240B6" w:rsidRDefault="007240B6" w:rsidP="00E65729">
      <w:pPr>
        <w:autoSpaceDE w:val="0"/>
        <w:autoSpaceDN w:val="0"/>
        <w:adjustRightInd w:val="0"/>
        <w:spacing w:after="0" w:line="240" w:lineRule="auto"/>
        <w:rPr>
          <w:rFonts w:ascii="TimesNewRoman" w:hAnsi="TimesNewRoman" w:cs="TimesNewRoman"/>
          <w:sz w:val="48"/>
          <w:szCs w:val="48"/>
        </w:rPr>
      </w:pPr>
      <w:r>
        <w:rPr>
          <w:rStyle w:val="Odkaznakoment"/>
        </w:rPr>
        <w:annotationRef/>
      </w:r>
      <w:r>
        <w:t xml:space="preserve">Kdyžtak tam dej odkaz na můj článek z IEEE konference MeMeA 2013 </w:t>
      </w:r>
      <w:r>
        <w:rPr>
          <w:rFonts w:ascii="TimesNewRoman" w:hAnsi="TimesNewRoman" w:cs="TimesNewRoman"/>
          <w:sz w:val="48"/>
          <w:szCs w:val="48"/>
        </w:rPr>
        <w:t>Automatic Detection and Spatial Clustering of</w:t>
      </w:r>
    </w:p>
    <w:p w14:paraId="4DC2FB88" w14:textId="77777777" w:rsidR="007240B6" w:rsidRDefault="007240B6" w:rsidP="00E65729">
      <w:pPr>
        <w:pStyle w:val="Textkomente"/>
      </w:pPr>
      <w:r>
        <w:rPr>
          <w:rFonts w:ascii="TimesNewRoman" w:hAnsi="TimesNewRoman" w:cs="TimesNewRoman"/>
          <w:sz w:val="48"/>
          <w:szCs w:val="48"/>
        </w:rPr>
        <w:t>Interictal Discharges in Invasive Recordings</w:t>
      </w:r>
    </w:p>
  </w:comment>
  <w:comment w:id="201" w:author="Radek Janča" w:date="2016-05-20T17:08:00Z" w:initials="RJ">
    <w:p w14:paraId="4C3865F9" w14:textId="77777777" w:rsidR="007240B6" w:rsidRDefault="007240B6">
      <w:pPr>
        <w:pStyle w:val="Textkomente"/>
      </w:pPr>
      <w:r>
        <w:rPr>
          <w:rStyle w:val="Odkaznakoment"/>
        </w:rPr>
        <w:annotationRef/>
      </w:r>
      <w:r>
        <w:t>určitě to z těch obrázků nevypadá. Možná maxima ukazovala do postcentrálu, to uprav a doplň do výsledků</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31F55E44" w15:done="0"/>
  <w15:commentEx w15:paraId="2D2E345D" w15:done="0"/>
  <w15:commentEx w15:paraId="609BAF92" w15:done="0"/>
  <w15:commentEx w15:paraId="4FAB616F" w15:done="0"/>
  <w15:commentEx w15:paraId="7CC5C0A7" w15:done="0"/>
  <w15:commentEx w15:paraId="4CD18D23" w15:done="0"/>
  <w15:commentEx w15:paraId="497CC4FF" w15:done="0"/>
  <w15:commentEx w15:paraId="529E4E11" w15:done="0"/>
  <w15:commentEx w15:paraId="1E25BD71" w15:done="0"/>
  <w15:commentEx w15:paraId="28E154AB" w15:done="0"/>
  <w15:commentEx w15:paraId="4941AC8D" w15:done="0"/>
  <w15:commentEx w15:paraId="4DC2FB88" w15:done="0"/>
  <w15:commentEx w15:paraId="4C3865F9"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43"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02FF" w:usb1="4000ACFF" w:usb2="00000001" w:usb3="00000000" w:csb0="0000019F" w:csb1="00000000"/>
  </w:font>
  <w:font w:name="Calibri Light">
    <w:panose1 w:val="020F0302020204030204"/>
    <w:charset w:val="EE"/>
    <w:family w:val="swiss"/>
    <w:pitch w:val="variable"/>
    <w:sig w:usb0="A00002EF" w:usb1="4000207B" w:usb2="00000000" w:usb3="00000000" w:csb0="0000019F" w:csb1="00000000"/>
  </w:font>
  <w:font w:name="Segoe UI">
    <w:panose1 w:val="020B0502040204020203"/>
    <w:charset w:val="EE"/>
    <w:family w:val="swiss"/>
    <w:pitch w:val="variable"/>
    <w:sig w:usb0="E4002EFF" w:usb1="C000E47F" w:usb2="00000009" w:usb3="00000000" w:csb0="000001FF" w:csb1="00000000"/>
  </w:font>
  <w:font w:name="Arial">
    <w:panose1 w:val="020B0604020202020204"/>
    <w:charset w:val="EE"/>
    <w:family w:val="swiss"/>
    <w:pitch w:val="variable"/>
    <w:sig w:usb0="E0002EFF" w:usb1="C0007843" w:usb2="00000009" w:usb3="00000000" w:csb0="000001FF" w:csb1="00000000"/>
  </w:font>
  <w:font w:name="Cambria Math">
    <w:panose1 w:val="02040503050406030204"/>
    <w:charset w:val="EE"/>
    <w:family w:val="roman"/>
    <w:pitch w:val="variable"/>
    <w:sig w:usb0="E00002FF" w:usb1="420024FF" w:usb2="00000000" w:usb3="00000000" w:csb0="0000019F" w:csb1="00000000"/>
  </w:font>
  <w:font w:name="TimesNewRoman">
    <w:altName w:val="Times New Roman"/>
    <w:panose1 w:val="00000000000000000000"/>
    <w:charset w:val="00"/>
    <w:family w:val="roman"/>
    <w:notTrueType/>
    <w:pitch w:val="default"/>
    <w:sig w:usb0="00000003" w:usb1="00000000" w:usb2="00000000" w:usb3="00000000" w:csb0="00000001" w:csb1="00000000"/>
  </w:font>
  <w:font w:name="Open Sans">
    <w:altName w:val="Times New Roman"/>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BC35B5"/>
    <w:multiLevelType w:val="hybridMultilevel"/>
    <w:tmpl w:val="606C6F7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230528EB"/>
    <w:multiLevelType w:val="hybridMultilevel"/>
    <w:tmpl w:val="16869AA4"/>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 w15:restartNumberingAfterBreak="0">
    <w:nsid w:val="2B70259A"/>
    <w:multiLevelType w:val="hybridMultilevel"/>
    <w:tmpl w:val="8ACE60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A650EF1"/>
    <w:multiLevelType w:val="hybridMultilevel"/>
    <w:tmpl w:val="C8E8271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 w15:restartNumberingAfterBreak="0">
    <w:nsid w:val="691754F0"/>
    <w:multiLevelType w:val="hybridMultilevel"/>
    <w:tmpl w:val="7BC8067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5" w15:restartNumberingAfterBreak="0">
    <w:nsid w:val="6EE50A83"/>
    <w:multiLevelType w:val="hybridMultilevel"/>
    <w:tmpl w:val="01E633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70594680"/>
    <w:multiLevelType w:val="hybridMultilevel"/>
    <w:tmpl w:val="B066E134"/>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num w:numId="1">
    <w:abstractNumId w:val="3"/>
  </w:num>
  <w:num w:numId="2">
    <w:abstractNumId w:val="4"/>
  </w:num>
  <w:num w:numId="3">
    <w:abstractNumId w:val="6"/>
  </w:num>
  <w:num w:numId="4">
    <w:abstractNumId w:val="0"/>
  </w:num>
  <w:num w:numId="5">
    <w:abstractNumId w:val="1"/>
  </w:num>
  <w:num w:numId="6">
    <w:abstractNumId w:val="5"/>
  </w:num>
  <w:num w:numId="7">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Radek Janča">
    <w15:presenceInfo w15:providerId="Windows Live" w15:userId="e40d798a347d72c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n-US" w:vendorID="64" w:dllVersion="131078" w:nlCheck="1" w:checkStyle="0"/>
  <w:trackRevisions/>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91C42"/>
    <w:rsid w:val="00003D75"/>
    <w:rsid w:val="00005C8E"/>
    <w:rsid w:val="000102FD"/>
    <w:rsid w:val="00013000"/>
    <w:rsid w:val="0001304C"/>
    <w:rsid w:val="00013FA0"/>
    <w:rsid w:val="000150E1"/>
    <w:rsid w:val="000165B9"/>
    <w:rsid w:val="0001789B"/>
    <w:rsid w:val="00017A35"/>
    <w:rsid w:val="0002228E"/>
    <w:rsid w:val="000316B9"/>
    <w:rsid w:val="0003538B"/>
    <w:rsid w:val="000430EE"/>
    <w:rsid w:val="000537B9"/>
    <w:rsid w:val="000624AF"/>
    <w:rsid w:val="00066734"/>
    <w:rsid w:val="000760D8"/>
    <w:rsid w:val="000815CA"/>
    <w:rsid w:val="0008242B"/>
    <w:rsid w:val="00091814"/>
    <w:rsid w:val="00091C42"/>
    <w:rsid w:val="000A6376"/>
    <w:rsid w:val="000B5950"/>
    <w:rsid w:val="000C3B7A"/>
    <w:rsid w:val="000C52AE"/>
    <w:rsid w:val="000D6E63"/>
    <w:rsid w:val="000E4152"/>
    <w:rsid w:val="000E72A8"/>
    <w:rsid w:val="00105CFC"/>
    <w:rsid w:val="0010695E"/>
    <w:rsid w:val="00124EC1"/>
    <w:rsid w:val="001310C5"/>
    <w:rsid w:val="001330B5"/>
    <w:rsid w:val="00133AC3"/>
    <w:rsid w:val="00141112"/>
    <w:rsid w:val="00142D6A"/>
    <w:rsid w:val="00147CE4"/>
    <w:rsid w:val="00152C2F"/>
    <w:rsid w:val="001878AF"/>
    <w:rsid w:val="00192748"/>
    <w:rsid w:val="001954A0"/>
    <w:rsid w:val="001A28BB"/>
    <w:rsid w:val="001B5F7C"/>
    <w:rsid w:val="001B63A5"/>
    <w:rsid w:val="001C6390"/>
    <w:rsid w:val="001D347F"/>
    <w:rsid w:val="001D3883"/>
    <w:rsid w:val="001D4A97"/>
    <w:rsid w:val="001E30B9"/>
    <w:rsid w:val="001E5A8B"/>
    <w:rsid w:val="001F5B2D"/>
    <w:rsid w:val="001F6101"/>
    <w:rsid w:val="00202D0A"/>
    <w:rsid w:val="0023670B"/>
    <w:rsid w:val="00240B5A"/>
    <w:rsid w:val="0024540C"/>
    <w:rsid w:val="00253D6D"/>
    <w:rsid w:val="00257858"/>
    <w:rsid w:val="00264B0D"/>
    <w:rsid w:val="002650B0"/>
    <w:rsid w:val="002724E3"/>
    <w:rsid w:val="002749A8"/>
    <w:rsid w:val="002806E2"/>
    <w:rsid w:val="00283867"/>
    <w:rsid w:val="00287C9E"/>
    <w:rsid w:val="00291379"/>
    <w:rsid w:val="00293041"/>
    <w:rsid w:val="00295EB9"/>
    <w:rsid w:val="002962B3"/>
    <w:rsid w:val="00297754"/>
    <w:rsid w:val="002C7FE0"/>
    <w:rsid w:val="002D3F32"/>
    <w:rsid w:val="002F3AE0"/>
    <w:rsid w:val="002F4940"/>
    <w:rsid w:val="0030010F"/>
    <w:rsid w:val="00310DC7"/>
    <w:rsid w:val="0031346F"/>
    <w:rsid w:val="003173DD"/>
    <w:rsid w:val="00317AFB"/>
    <w:rsid w:val="00321B39"/>
    <w:rsid w:val="003242E3"/>
    <w:rsid w:val="0033173B"/>
    <w:rsid w:val="00333A56"/>
    <w:rsid w:val="00341884"/>
    <w:rsid w:val="0035331C"/>
    <w:rsid w:val="00355A7D"/>
    <w:rsid w:val="00355F04"/>
    <w:rsid w:val="00356D5D"/>
    <w:rsid w:val="00373D84"/>
    <w:rsid w:val="0038114B"/>
    <w:rsid w:val="003849B9"/>
    <w:rsid w:val="003862E3"/>
    <w:rsid w:val="00391856"/>
    <w:rsid w:val="003A2B0A"/>
    <w:rsid w:val="003A4E54"/>
    <w:rsid w:val="003A62FA"/>
    <w:rsid w:val="003A650E"/>
    <w:rsid w:val="003A6802"/>
    <w:rsid w:val="003B42A6"/>
    <w:rsid w:val="003B485D"/>
    <w:rsid w:val="003B6109"/>
    <w:rsid w:val="003C1D6B"/>
    <w:rsid w:val="003C4DB2"/>
    <w:rsid w:val="003C6B8F"/>
    <w:rsid w:val="003E5D3B"/>
    <w:rsid w:val="003F5D01"/>
    <w:rsid w:val="00443A53"/>
    <w:rsid w:val="00445527"/>
    <w:rsid w:val="00445E70"/>
    <w:rsid w:val="00446A47"/>
    <w:rsid w:val="00452D09"/>
    <w:rsid w:val="00452EC9"/>
    <w:rsid w:val="004655A1"/>
    <w:rsid w:val="004740EB"/>
    <w:rsid w:val="004A15F9"/>
    <w:rsid w:val="004A5B6A"/>
    <w:rsid w:val="004A6008"/>
    <w:rsid w:val="004B2F02"/>
    <w:rsid w:val="004C0A8D"/>
    <w:rsid w:val="004C5CF1"/>
    <w:rsid w:val="004E16F0"/>
    <w:rsid w:val="004E2572"/>
    <w:rsid w:val="004E3C8B"/>
    <w:rsid w:val="004E5389"/>
    <w:rsid w:val="005035DB"/>
    <w:rsid w:val="005051D8"/>
    <w:rsid w:val="005053C4"/>
    <w:rsid w:val="00512DA6"/>
    <w:rsid w:val="00513CB4"/>
    <w:rsid w:val="00515CDA"/>
    <w:rsid w:val="00520399"/>
    <w:rsid w:val="005233A9"/>
    <w:rsid w:val="00530B29"/>
    <w:rsid w:val="005339BC"/>
    <w:rsid w:val="005423FC"/>
    <w:rsid w:val="005472F1"/>
    <w:rsid w:val="00583867"/>
    <w:rsid w:val="005A4CC6"/>
    <w:rsid w:val="005A5C78"/>
    <w:rsid w:val="005A76A0"/>
    <w:rsid w:val="005B6981"/>
    <w:rsid w:val="005C162B"/>
    <w:rsid w:val="005C3E75"/>
    <w:rsid w:val="005C6C08"/>
    <w:rsid w:val="00600995"/>
    <w:rsid w:val="00614BE8"/>
    <w:rsid w:val="00634193"/>
    <w:rsid w:val="0064686B"/>
    <w:rsid w:val="00651378"/>
    <w:rsid w:val="00653D29"/>
    <w:rsid w:val="00667016"/>
    <w:rsid w:val="006703DC"/>
    <w:rsid w:val="00691226"/>
    <w:rsid w:val="006950C6"/>
    <w:rsid w:val="006B66B2"/>
    <w:rsid w:val="006C49DA"/>
    <w:rsid w:val="006E429D"/>
    <w:rsid w:val="00702CC6"/>
    <w:rsid w:val="0070423A"/>
    <w:rsid w:val="00714B81"/>
    <w:rsid w:val="007222DE"/>
    <w:rsid w:val="007240B6"/>
    <w:rsid w:val="00726804"/>
    <w:rsid w:val="00742285"/>
    <w:rsid w:val="00747485"/>
    <w:rsid w:val="0074783C"/>
    <w:rsid w:val="00754A45"/>
    <w:rsid w:val="00756618"/>
    <w:rsid w:val="00756A58"/>
    <w:rsid w:val="00780C3D"/>
    <w:rsid w:val="007846FC"/>
    <w:rsid w:val="00790918"/>
    <w:rsid w:val="007A3122"/>
    <w:rsid w:val="007A681D"/>
    <w:rsid w:val="007A6DD4"/>
    <w:rsid w:val="007B0BAB"/>
    <w:rsid w:val="007B763C"/>
    <w:rsid w:val="007D2CCF"/>
    <w:rsid w:val="007D39A8"/>
    <w:rsid w:val="007D69AF"/>
    <w:rsid w:val="007E5FCD"/>
    <w:rsid w:val="007F0974"/>
    <w:rsid w:val="007F34DB"/>
    <w:rsid w:val="0081426D"/>
    <w:rsid w:val="00821EDA"/>
    <w:rsid w:val="008223FF"/>
    <w:rsid w:val="00841306"/>
    <w:rsid w:val="0086470B"/>
    <w:rsid w:val="00884E9F"/>
    <w:rsid w:val="008862FB"/>
    <w:rsid w:val="00890F63"/>
    <w:rsid w:val="00892B0B"/>
    <w:rsid w:val="008A02F1"/>
    <w:rsid w:val="008A79AF"/>
    <w:rsid w:val="008B1D80"/>
    <w:rsid w:val="008B27FC"/>
    <w:rsid w:val="008B5394"/>
    <w:rsid w:val="008C0545"/>
    <w:rsid w:val="008C0FC2"/>
    <w:rsid w:val="008C24FC"/>
    <w:rsid w:val="008C2F0B"/>
    <w:rsid w:val="008C3044"/>
    <w:rsid w:val="008E4F8A"/>
    <w:rsid w:val="008F242C"/>
    <w:rsid w:val="008F2647"/>
    <w:rsid w:val="00902DA5"/>
    <w:rsid w:val="00905FD6"/>
    <w:rsid w:val="00914CF2"/>
    <w:rsid w:val="009403B6"/>
    <w:rsid w:val="009473F6"/>
    <w:rsid w:val="00952CC9"/>
    <w:rsid w:val="00965AC3"/>
    <w:rsid w:val="00967C3B"/>
    <w:rsid w:val="0098364D"/>
    <w:rsid w:val="009852CD"/>
    <w:rsid w:val="00997770"/>
    <w:rsid w:val="009A02CE"/>
    <w:rsid w:val="009A0A78"/>
    <w:rsid w:val="009A203D"/>
    <w:rsid w:val="009C55E0"/>
    <w:rsid w:val="009D321D"/>
    <w:rsid w:val="009E5EE8"/>
    <w:rsid w:val="009F0A51"/>
    <w:rsid w:val="009F230E"/>
    <w:rsid w:val="00A054DB"/>
    <w:rsid w:val="00A07B9F"/>
    <w:rsid w:val="00A10D9F"/>
    <w:rsid w:val="00A20765"/>
    <w:rsid w:val="00A214C9"/>
    <w:rsid w:val="00A22D84"/>
    <w:rsid w:val="00A2660D"/>
    <w:rsid w:val="00A312A5"/>
    <w:rsid w:val="00A4250C"/>
    <w:rsid w:val="00A5181B"/>
    <w:rsid w:val="00A53DD3"/>
    <w:rsid w:val="00A603EE"/>
    <w:rsid w:val="00A701DB"/>
    <w:rsid w:val="00A72CC3"/>
    <w:rsid w:val="00A7388F"/>
    <w:rsid w:val="00A74510"/>
    <w:rsid w:val="00A74DE5"/>
    <w:rsid w:val="00A76CEF"/>
    <w:rsid w:val="00A779E9"/>
    <w:rsid w:val="00A80481"/>
    <w:rsid w:val="00A8138A"/>
    <w:rsid w:val="00A83ABF"/>
    <w:rsid w:val="00A870D0"/>
    <w:rsid w:val="00A87BD8"/>
    <w:rsid w:val="00A93B9A"/>
    <w:rsid w:val="00AA092E"/>
    <w:rsid w:val="00AA1D60"/>
    <w:rsid w:val="00AB0165"/>
    <w:rsid w:val="00AB2233"/>
    <w:rsid w:val="00AC0791"/>
    <w:rsid w:val="00AC49BA"/>
    <w:rsid w:val="00AC733F"/>
    <w:rsid w:val="00AD58A9"/>
    <w:rsid w:val="00AE786F"/>
    <w:rsid w:val="00AF287C"/>
    <w:rsid w:val="00AF4798"/>
    <w:rsid w:val="00B039AD"/>
    <w:rsid w:val="00B05772"/>
    <w:rsid w:val="00B3186C"/>
    <w:rsid w:val="00B32B08"/>
    <w:rsid w:val="00B44721"/>
    <w:rsid w:val="00B528AC"/>
    <w:rsid w:val="00B53EEB"/>
    <w:rsid w:val="00B548B9"/>
    <w:rsid w:val="00B64641"/>
    <w:rsid w:val="00B65C40"/>
    <w:rsid w:val="00B65C5A"/>
    <w:rsid w:val="00B942E8"/>
    <w:rsid w:val="00BA16E8"/>
    <w:rsid w:val="00BB3267"/>
    <w:rsid w:val="00BB5627"/>
    <w:rsid w:val="00BC3156"/>
    <w:rsid w:val="00BC46B6"/>
    <w:rsid w:val="00BC4FD3"/>
    <w:rsid w:val="00BC5591"/>
    <w:rsid w:val="00BD6438"/>
    <w:rsid w:val="00BE0A3B"/>
    <w:rsid w:val="00BE2D88"/>
    <w:rsid w:val="00BE48E5"/>
    <w:rsid w:val="00BE5C4A"/>
    <w:rsid w:val="00C066C9"/>
    <w:rsid w:val="00C1111B"/>
    <w:rsid w:val="00C1643F"/>
    <w:rsid w:val="00C172AB"/>
    <w:rsid w:val="00C23FA5"/>
    <w:rsid w:val="00C32C46"/>
    <w:rsid w:val="00C34CAD"/>
    <w:rsid w:val="00C401AA"/>
    <w:rsid w:val="00C46087"/>
    <w:rsid w:val="00C47380"/>
    <w:rsid w:val="00C635A0"/>
    <w:rsid w:val="00C70A2B"/>
    <w:rsid w:val="00C77EBA"/>
    <w:rsid w:val="00C953A4"/>
    <w:rsid w:val="00CC5DBA"/>
    <w:rsid w:val="00CD22B1"/>
    <w:rsid w:val="00CD77AA"/>
    <w:rsid w:val="00CE5B73"/>
    <w:rsid w:val="00CF3F89"/>
    <w:rsid w:val="00CF6931"/>
    <w:rsid w:val="00CF6B36"/>
    <w:rsid w:val="00CF6F26"/>
    <w:rsid w:val="00CF78DF"/>
    <w:rsid w:val="00D05CC4"/>
    <w:rsid w:val="00D128A3"/>
    <w:rsid w:val="00D14701"/>
    <w:rsid w:val="00D21D12"/>
    <w:rsid w:val="00D21FCD"/>
    <w:rsid w:val="00D33A1D"/>
    <w:rsid w:val="00D5499F"/>
    <w:rsid w:val="00D54F99"/>
    <w:rsid w:val="00D608EA"/>
    <w:rsid w:val="00D617A8"/>
    <w:rsid w:val="00D61A18"/>
    <w:rsid w:val="00D71129"/>
    <w:rsid w:val="00D802A9"/>
    <w:rsid w:val="00D85FD8"/>
    <w:rsid w:val="00D9002A"/>
    <w:rsid w:val="00D912E7"/>
    <w:rsid w:val="00D91F28"/>
    <w:rsid w:val="00DA0FE6"/>
    <w:rsid w:val="00DA7ED1"/>
    <w:rsid w:val="00DB1728"/>
    <w:rsid w:val="00DB4A95"/>
    <w:rsid w:val="00DB6C69"/>
    <w:rsid w:val="00DC0853"/>
    <w:rsid w:val="00DD5206"/>
    <w:rsid w:val="00DE41BD"/>
    <w:rsid w:val="00DF123E"/>
    <w:rsid w:val="00DF5591"/>
    <w:rsid w:val="00E00648"/>
    <w:rsid w:val="00E0776B"/>
    <w:rsid w:val="00E17942"/>
    <w:rsid w:val="00E32A0E"/>
    <w:rsid w:val="00E354FF"/>
    <w:rsid w:val="00E367B6"/>
    <w:rsid w:val="00E4394A"/>
    <w:rsid w:val="00E56D63"/>
    <w:rsid w:val="00E65729"/>
    <w:rsid w:val="00E840E5"/>
    <w:rsid w:val="00E85E99"/>
    <w:rsid w:val="00E8633B"/>
    <w:rsid w:val="00E867DC"/>
    <w:rsid w:val="00EA19C7"/>
    <w:rsid w:val="00EB2B58"/>
    <w:rsid w:val="00ED61C7"/>
    <w:rsid w:val="00EE1E04"/>
    <w:rsid w:val="00EE4B24"/>
    <w:rsid w:val="00EE5F15"/>
    <w:rsid w:val="00EE7FF9"/>
    <w:rsid w:val="00F037BE"/>
    <w:rsid w:val="00F04262"/>
    <w:rsid w:val="00F07E94"/>
    <w:rsid w:val="00F11101"/>
    <w:rsid w:val="00F1783D"/>
    <w:rsid w:val="00F230B4"/>
    <w:rsid w:val="00F32BB9"/>
    <w:rsid w:val="00F374BF"/>
    <w:rsid w:val="00F47665"/>
    <w:rsid w:val="00F476B1"/>
    <w:rsid w:val="00F527D6"/>
    <w:rsid w:val="00F647D3"/>
    <w:rsid w:val="00F674E2"/>
    <w:rsid w:val="00F8017D"/>
    <w:rsid w:val="00F84960"/>
    <w:rsid w:val="00F8559C"/>
    <w:rsid w:val="00F9427A"/>
    <w:rsid w:val="00F97CA6"/>
    <w:rsid w:val="00FA0B96"/>
    <w:rsid w:val="00FC5F56"/>
    <w:rsid w:val="00FC66BA"/>
    <w:rsid w:val="00FC73EE"/>
    <w:rsid w:val="00FD2A7F"/>
    <w:rsid w:val="00FE603D"/>
    <w:rsid w:val="00FF3896"/>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4A98A5"/>
  <w15:chartTrackingRefBased/>
  <w15:docId w15:val="{7BC4BBA7-0682-4061-B2A9-CE00033DD7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cs-CZ"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n">
    <w:name w:val="Normal"/>
    <w:qFormat/>
    <w:rsid w:val="00A312A5"/>
  </w:style>
  <w:style w:type="paragraph" w:styleId="Nadpis1">
    <w:name w:val="heading 1"/>
    <w:basedOn w:val="Normln"/>
    <w:next w:val="Normln"/>
    <w:link w:val="Nadpis1Char"/>
    <w:uiPriority w:val="9"/>
    <w:qFormat/>
    <w:rsid w:val="00756618"/>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Nadpis2">
    <w:name w:val="heading 2"/>
    <w:basedOn w:val="Normln"/>
    <w:next w:val="Normln"/>
    <w:link w:val="Nadpis2Char"/>
    <w:uiPriority w:val="9"/>
    <w:unhideWhenUsed/>
    <w:qFormat/>
    <w:rsid w:val="00756618"/>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Nadpis3">
    <w:name w:val="heading 3"/>
    <w:basedOn w:val="Normln"/>
    <w:next w:val="Normln"/>
    <w:link w:val="Nadpis3Char"/>
    <w:uiPriority w:val="9"/>
    <w:unhideWhenUsed/>
    <w:qFormat/>
    <w:rsid w:val="00756618"/>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Nadpis4">
    <w:name w:val="heading 4"/>
    <w:basedOn w:val="Normln"/>
    <w:next w:val="Normln"/>
    <w:link w:val="Nadpis4Char"/>
    <w:uiPriority w:val="9"/>
    <w:unhideWhenUsed/>
    <w:qFormat/>
    <w:rsid w:val="00756618"/>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character" w:customStyle="1" w:styleId="Nadpis2Char">
    <w:name w:val="Nadpis 2 Char"/>
    <w:basedOn w:val="Standardnpsmoodstavce"/>
    <w:link w:val="Nadpis2"/>
    <w:uiPriority w:val="9"/>
    <w:rsid w:val="00756618"/>
    <w:rPr>
      <w:rFonts w:asciiTheme="majorHAnsi" w:eastAsiaTheme="majorEastAsia" w:hAnsiTheme="majorHAnsi" w:cstheme="majorBidi"/>
      <w:color w:val="2E74B5" w:themeColor="accent1" w:themeShade="BF"/>
      <w:sz w:val="26"/>
      <w:szCs w:val="26"/>
    </w:rPr>
  </w:style>
  <w:style w:type="character" w:customStyle="1" w:styleId="Nadpis1Char">
    <w:name w:val="Nadpis 1 Char"/>
    <w:basedOn w:val="Standardnpsmoodstavce"/>
    <w:link w:val="Nadpis1"/>
    <w:uiPriority w:val="9"/>
    <w:rsid w:val="00756618"/>
    <w:rPr>
      <w:rFonts w:asciiTheme="majorHAnsi" w:eastAsiaTheme="majorEastAsia" w:hAnsiTheme="majorHAnsi" w:cstheme="majorBidi"/>
      <w:color w:val="2E74B5" w:themeColor="accent1" w:themeShade="BF"/>
      <w:sz w:val="32"/>
      <w:szCs w:val="32"/>
    </w:rPr>
  </w:style>
  <w:style w:type="character" w:customStyle="1" w:styleId="Nadpis3Char">
    <w:name w:val="Nadpis 3 Char"/>
    <w:basedOn w:val="Standardnpsmoodstavce"/>
    <w:link w:val="Nadpis3"/>
    <w:uiPriority w:val="9"/>
    <w:rsid w:val="00756618"/>
    <w:rPr>
      <w:rFonts w:asciiTheme="majorHAnsi" w:eastAsiaTheme="majorEastAsia" w:hAnsiTheme="majorHAnsi" w:cstheme="majorBidi"/>
      <w:color w:val="1F4D78" w:themeColor="accent1" w:themeShade="7F"/>
      <w:sz w:val="24"/>
      <w:szCs w:val="24"/>
    </w:rPr>
  </w:style>
  <w:style w:type="character" w:customStyle="1" w:styleId="Nadpis4Char">
    <w:name w:val="Nadpis 4 Char"/>
    <w:basedOn w:val="Standardnpsmoodstavce"/>
    <w:link w:val="Nadpis4"/>
    <w:uiPriority w:val="9"/>
    <w:rsid w:val="00756618"/>
    <w:rPr>
      <w:rFonts w:asciiTheme="majorHAnsi" w:eastAsiaTheme="majorEastAsia" w:hAnsiTheme="majorHAnsi" w:cstheme="majorBidi"/>
      <w:i/>
      <w:iCs/>
      <w:color w:val="2E74B5" w:themeColor="accent1" w:themeShade="BF"/>
    </w:rPr>
  </w:style>
  <w:style w:type="paragraph" w:styleId="Odstavecseseznamem">
    <w:name w:val="List Paragraph"/>
    <w:basedOn w:val="Normln"/>
    <w:uiPriority w:val="34"/>
    <w:qFormat/>
    <w:rsid w:val="00756618"/>
    <w:pPr>
      <w:ind w:left="720"/>
      <w:contextualSpacing/>
    </w:pPr>
  </w:style>
  <w:style w:type="character" w:customStyle="1" w:styleId="apple-converted-space">
    <w:name w:val="apple-converted-space"/>
    <w:basedOn w:val="Standardnpsmoodstavce"/>
    <w:rsid w:val="00756618"/>
  </w:style>
  <w:style w:type="paragraph" w:styleId="Citt">
    <w:name w:val="Quote"/>
    <w:basedOn w:val="Normln"/>
    <w:next w:val="Normln"/>
    <w:link w:val="CittChar"/>
    <w:uiPriority w:val="29"/>
    <w:qFormat/>
    <w:rsid w:val="00BC4FD3"/>
    <w:pPr>
      <w:spacing w:before="200"/>
      <w:ind w:left="864" w:right="864"/>
      <w:jc w:val="center"/>
    </w:pPr>
    <w:rPr>
      <w:i/>
      <w:iCs/>
      <w:color w:val="404040" w:themeColor="text1" w:themeTint="BF"/>
    </w:rPr>
  </w:style>
  <w:style w:type="character" w:customStyle="1" w:styleId="CittChar">
    <w:name w:val="Citát Char"/>
    <w:basedOn w:val="Standardnpsmoodstavce"/>
    <w:link w:val="Citt"/>
    <w:uiPriority w:val="29"/>
    <w:rsid w:val="00BC4FD3"/>
    <w:rPr>
      <w:i/>
      <w:iCs/>
      <w:color w:val="404040" w:themeColor="text1" w:themeTint="BF"/>
    </w:rPr>
  </w:style>
  <w:style w:type="character" w:styleId="Hypertextovodkaz">
    <w:name w:val="Hyperlink"/>
    <w:basedOn w:val="Standardnpsmoodstavce"/>
    <w:uiPriority w:val="99"/>
    <w:unhideWhenUsed/>
    <w:rsid w:val="00452EC9"/>
    <w:rPr>
      <w:color w:val="0000FF"/>
      <w:u w:val="single"/>
    </w:rPr>
  </w:style>
  <w:style w:type="character" w:styleId="Sledovanodkaz">
    <w:name w:val="FollowedHyperlink"/>
    <w:basedOn w:val="Standardnpsmoodstavce"/>
    <w:uiPriority w:val="99"/>
    <w:semiHidden/>
    <w:unhideWhenUsed/>
    <w:rsid w:val="00452EC9"/>
    <w:rPr>
      <w:color w:val="954F72" w:themeColor="followedHyperlink"/>
      <w:u w:val="single"/>
    </w:rPr>
  </w:style>
  <w:style w:type="character" w:styleId="Zstupntext">
    <w:name w:val="Placeholder Text"/>
    <w:basedOn w:val="Standardnpsmoodstavce"/>
    <w:uiPriority w:val="99"/>
    <w:semiHidden/>
    <w:rsid w:val="009C55E0"/>
    <w:rPr>
      <w:color w:val="808080"/>
    </w:rPr>
  </w:style>
  <w:style w:type="table" w:styleId="Mkatabulky">
    <w:name w:val="Table Grid"/>
    <w:basedOn w:val="Normlntabulka"/>
    <w:uiPriority w:val="39"/>
    <w:rsid w:val="00124EC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Zdraznn">
    <w:name w:val="Emphasis"/>
    <w:basedOn w:val="Standardnpsmoodstavce"/>
    <w:uiPriority w:val="20"/>
    <w:qFormat/>
    <w:rsid w:val="00D91F28"/>
    <w:rPr>
      <w:i/>
      <w:iCs/>
    </w:rPr>
  </w:style>
  <w:style w:type="character" w:styleId="Odkaznakoment">
    <w:name w:val="annotation reference"/>
    <w:basedOn w:val="Standardnpsmoodstavce"/>
    <w:uiPriority w:val="99"/>
    <w:semiHidden/>
    <w:unhideWhenUsed/>
    <w:rsid w:val="009A203D"/>
    <w:rPr>
      <w:sz w:val="16"/>
      <w:szCs w:val="16"/>
    </w:rPr>
  </w:style>
  <w:style w:type="paragraph" w:styleId="Textkomente">
    <w:name w:val="annotation text"/>
    <w:basedOn w:val="Normln"/>
    <w:link w:val="TextkomenteChar"/>
    <w:uiPriority w:val="99"/>
    <w:semiHidden/>
    <w:unhideWhenUsed/>
    <w:rsid w:val="009A203D"/>
    <w:pPr>
      <w:spacing w:line="240" w:lineRule="auto"/>
    </w:pPr>
    <w:rPr>
      <w:sz w:val="20"/>
      <w:szCs w:val="20"/>
    </w:rPr>
  </w:style>
  <w:style w:type="character" w:customStyle="1" w:styleId="TextkomenteChar">
    <w:name w:val="Text komentáře Char"/>
    <w:basedOn w:val="Standardnpsmoodstavce"/>
    <w:link w:val="Textkomente"/>
    <w:uiPriority w:val="99"/>
    <w:semiHidden/>
    <w:rsid w:val="009A203D"/>
    <w:rPr>
      <w:sz w:val="20"/>
      <w:szCs w:val="20"/>
    </w:rPr>
  </w:style>
  <w:style w:type="paragraph" w:styleId="Pedmtkomente">
    <w:name w:val="annotation subject"/>
    <w:basedOn w:val="Textkomente"/>
    <w:next w:val="Textkomente"/>
    <w:link w:val="PedmtkomenteChar"/>
    <w:uiPriority w:val="99"/>
    <w:semiHidden/>
    <w:unhideWhenUsed/>
    <w:rsid w:val="009A203D"/>
    <w:rPr>
      <w:b/>
      <w:bCs/>
    </w:rPr>
  </w:style>
  <w:style w:type="character" w:customStyle="1" w:styleId="PedmtkomenteChar">
    <w:name w:val="Předmět komentáře Char"/>
    <w:basedOn w:val="TextkomenteChar"/>
    <w:link w:val="Pedmtkomente"/>
    <w:uiPriority w:val="99"/>
    <w:semiHidden/>
    <w:rsid w:val="009A203D"/>
    <w:rPr>
      <w:b/>
      <w:bCs/>
      <w:sz w:val="20"/>
      <w:szCs w:val="20"/>
    </w:rPr>
  </w:style>
  <w:style w:type="paragraph" w:styleId="Textbubliny">
    <w:name w:val="Balloon Text"/>
    <w:basedOn w:val="Normln"/>
    <w:link w:val="TextbublinyChar"/>
    <w:uiPriority w:val="99"/>
    <w:semiHidden/>
    <w:unhideWhenUsed/>
    <w:rsid w:val="009A203D"/>
    <w:pPr>
      <w:spacing w:after="0" w:line="240" w:lineRule="auto"/>
    </w:pPr>
    <w:rPr>
      <w:rFonts w:ascii="Segoe UI" w:hAnsi="Segoe UI" w:cs="Segoe UI"/>
      <w:sz w:val="18"/>
      <w:szCs w:val="18"/>
    </w:rPr>
  </w:style>
  <w:style w:type="character" w:customStyle="1" w:styleId="TextbublinyChar">
    <w:name w:val="Text bubliny Char"/>
    <w:basedOn w:val="Standardnpsmoodstavce"/>
    <w:link w:val="Textbubliny"/>
    <w:uiPriority w:val="99"/>
    <w:semiHidden/>
    <w:rsid w:val="009A203D"/>
    <w:rPr>
      <w:rFonts w:ascii="Segoe UI" w:hAnsi="Segoe UI" w:cs="Segoe UI"/>
      <w:sz w:val="18"/>
      <w:szCs w:val="18"/>
    </w:rPr>
  </w:style>
  <w:style w:type="paragraph" w:styleId="Revize">
    <w:name w:val="Revision"/>
    <w:hidden/>
    <w:uiPriority w:val="99"/>
    <w:semiHidden/>
    <w:rsid w:val="007240B6"/>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0363149">
      <w:bodyDiv w:val="1"/>
      <w:marLeft w:val="0"/>
      <w:marRight w:val="0"/>
      <w:marTop w:val="0"/>
      <w:marBottom w:val="0"/>
      <w:divBdr>
        <w:top w:val="none" w:sz="0" w:space="0" w:color="auto"/>
        <w:left w:val="none" w:sz="0" w:space="0" w:color="auto"/>
        <w:bottom w:val="none" w:sz="0" w:space="0" w:color="auto"/>
        <w:right w:val="none" w:sz="0" w:space="0" w:color="auto"/>
      </w:divBdr>
      <w:divsChild>
        <w:div w:id="475340916">
          <w:marLeft w:val="0"/>
          <w:marRight w:val="0"/>
          <w:marTop w:val="0"/>
          <w:marBottom w:val="0"/>
          <w:divBdr>
            <w:top w:val="none" w:sz="0" w:space="0" w:color="auto"/>
            <w:left w:val="none" w:sz="0" w:space="0" w:color="auto"/>
            <w:bottom w:val="none" w:sz="0" w:space="0" w:color="auto"/>
            <w:right w:val="none" w:sz="0" w:space="0" w:color="auto"/>
          </w:divBdr>
          <w:divsChild>
            <w:div w:id="792292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5958439">
      <w:bodyDiv w:val="1"/>
      <w:marLeft w:val="0"/>
      <w:marRight w:val="0"/>
      <w:marTop w:val="0"/>
      <w:marBottom w:val="0"/>
      <w:divBdr>
        <w:top w:val="none" w:sz="0" w:space="0" w:color="auto"/>
        <w:left w:val="none" w:sz="0" w:space="0" w:color="auto"/>
        <w:bottom w:val="none" w:sz="0" w:space="0" w:color="auto"/>
        <w:right w:val="none" w:sz="0" w:space="0" w:color="auto"/>
      </w:divBdr>
      <w:divsChild>
        <w:div w:id="609974408">
          <w:marLeft w:val="0"/>
          <w:marRight w:val="0"/>
          <w:marTop w:val="0"/>
          <w:marBottom w:val="0"/>
          <w:divBdr>
            <w:top w:val="none" w:sz="0" w:space="0" w:color="auto"/>
            <w:left w:val="none" w:sz="0" w:space="0" w:color="auto"/>
            <w:bottom w:val="none" w:sz="0" w:space="0" w:color="auto"/>
            <w:right w:val="none" w:sz="0" w:space="0" w:color="auto"/>
          </w:divBdr>
          <w:divsChild>
            <w:div w:id="89591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emf"/><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emf"/><Relationship Id="rId84" Type="http://schemas.openxmlformats.org/officeDocument/2006/relationships/image" Target="media/image77.png"/><Relationship Id="rId89" Type="http://schemas.openxmlformats.org/officeDocument/2006/relationships/image" Target="media/image82.png"/><Relationship Id="rId7" Type="http://schemas.microsoft.com/office/2011/relationships/commentsExtended" Target="commentsExtended.xml"/><Relationship Id="rId71" Type="http://schemas.openxmlformats.org/officeDocument/2006/relationships/image" Target="media/image64.png"/><Relationship Id="rId92" Type="http://schemas.microsoft.com/office/2011/relationships/people" Target="people.xml"/><Relationship Id="rId2" Type="http://schemas.openxmlformats.org/officeDocument/2006/relationships/numbering" Target="numbering.xml"/><Relationship Id="rId16" Type="http://schemas.openxmlformats.org/officeDocument/2006/relationships/image" Target="media/image9.emf"/><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image" Target="media/image80.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hyperlink" Target="https://cs.wikipedia.org/wiki/Epilepsie" TargetMode="External"/><Relationship Id="rId19" Type="http://schemas.openxmlformats.org/officeDocument/2006/relationships/image" Target="media/image12.emf"/><Relationship Id="rId14" Type="http://schemas.openxmlformats.org/officeDocument/2006/relationships/image" Target="media/image7.emf"/><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jpe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gif"/><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emf"/><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jpeg"/><Relationship Id="rId88" Type="http://schemas.openxmlformats.org/officeDocument/2006/relationships/image" Target="media/image81.png"/><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comments" Target="comments.xml"/><Relationship Id="rId15" Type="http://schemas.openxmlformats.org/officeDocument/2006/relationships/image" Target="media/image8.emf"/><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jpe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Motiv Office">
  <a:themeElements>
    <a:clrScheme name="Kancelář">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ancelář">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celář">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2352E1-1838-4CDA-B9FF-58CD0387BC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132</TotalTime>
  <Pages>1</Pages>
  <Words>15341</Words>
  <Characters>87448</Characters>
  <Application>Microsoft Office Word</Application>
  <DocSecurity>0</DocSecurity>
  <Lines>728</Lines>
  <Paragraphs>205</Paragraphs>
  <ScaleCrop>false</ScaleCrop>
  <HeadingPairs>
    <vt:vector size="2" baseType="variant">
      <vt:variant>
        <vt:lpstr>Název</vt:lpstr>
      </vt:variant>
      <vt:variant>
        <vt:i4>1</vt:i4>
      </vt:variant>
    </vt:vector>
  </HeadingPairs>
  <TitlesOfParts>
    <vt:vector size="1" baseType="lpstr">
      <vt:lpstr/>
    </vt:vector>
  </TitlesOfParts>
  <Company/>
  <LinksUpToDate>false</LinksUpToDate>
  <CharactersWithSpaces>102584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Tomáš Hrstka</dc:creator>
  <cp:keywords/>
  <dc:description/>
  <cp:lastModifiedBy>Tomáš Hrstka</cp:lastModifiedBy>
  <cp:revision>6</cp:revision>
  <cp:lastPrinted>2016-05-11T20:32:00Z</cp:lastPrinted>
  <dcterms:created xsi:type="dcterms:W3CDTF">2016-05-20T15:11:00Z</dcterms:created>
  <dcterms:modified xsi:type="dcterms:W3CDTF">2016-05-21T00:41:00Z</dcterms:modified>
</cp:coreProperties>
</file>